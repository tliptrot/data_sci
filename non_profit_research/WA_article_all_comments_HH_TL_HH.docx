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15" w14:textId="224DDADD" w:rsidR="00925A3D" w:rsidRPr="001F7909" w:rsidRDefault="007F13E1">
      <w:pPr>
        <w:pBdr>
          <w:top w:val="nil"/>
          <w:left w:val="nil"/>
          <w:bottom w:val="nil"/>
          <w:right w:val="nil"/>
          <w:between w:val="nil"/>
        </w:pBdr>
        <w:spacing w:before="480" w:after="600"/>
        <w:jc w:val="center"/>
        <w:rPr>
          <w:b/>
          <w:color w:val="000000"/>
          <w:sz w:val="28"/>
          <w:szCs w:val="28"/>
        </w:rPr>
      </w:pPr>
      <w:ins w:id="0" w:author="tim liptrot" w:date="2020-05-12T12:48:00Z">
        <w:r>
          <w:rPr>
            <w:b/>
            <w:color w:val="000000"/>
            <w:sz w:val="28"/>
            <w:szCs w:val="28"/>
          </w:rPr>
          <w:t xml:space="preserve">Drinking </w:t>
        </w:r>
      </w:ins>
      <w:ins w:id="1" w:author="tim liptrot" w:date="2020-05-13T14:52:00Z">
        <w:r w:rsidR="00B32219">
          <w:rPr>
            <w:b/>
            <w:color w:val="000000"/>
            <w:sz w:val="28"/>
            <w:szCs w:val="28"/>
          </w:rPr>
          <w:t>each other’s</w:t>
        </w:r>
      </w:ins>
      <w:ins w:id="2" w:author="tim liptrot" w:date="2020-05-12T12:48:00Z">
        <w:r>
          <w:rPr>
            <w:b/>
            <w:color w:val="000000"/>
            <w:sz w:val="28"/>
            <w:szCs w:val="28"/>
          </w:rPr>
          <w:t xml:space="preserve"> milkshakes: </w:t>
        </w:r>
        <w:bookmarkStart w:id="3" w:name="_Hlk40260183"/>
        <w:r>
          <w:rPr>
            <w:b/>
            <w:color w:val="000000"/>
            <w:sz w:val="28"/>
            <w:szCs w:val="28"/>
          </w:rPr>
          <w:t>Rural to urban groun</w:t>
        </w:r>
      </w:ins>
      <w:ins w:id="4" w:author="Hussam Hussein" w:date="2020-05-13T11:01:00Z">
        <w:r w:rsidR="00867D9D">
          <w:rPr>
            <w:b/>
            <w:color w:val="000000"/>
            <w:sz w:val="28"/>
            <w:szCs w:val="28"/>
          </w:rPr>
          <w:t>d</w:t>
        </w:r>
      </w:ins>
      <w:ins w:id="5" w:author="tim liptrot" w:date="2020-05-12T12:49:00Z">
        <w:r>
          <w:rPr>
            <w:b/>
            <w:color w:val="000000"/>
            <w:sz w:val="28"/>
            <w:szCs w:val="28"/>
          </w:rPr>
          <w:t>water reallocation between regulation and targeted expropriation</w:t>
        </w:r>
      </w:ins>
      <w:bookmarkEnd w:id="3"/>
      <w:ins w:id="6" w:author="tim liptrot" w:date="2020-05-14T15:38:00Z">
        <w:r w:rsidR="00165F2C">
          <w:rPr>
            <w:b/>
            <w:color w:val="000000"/>
            <w:sz w:val="28"/>
            <w:szCs w:val="28"/>
          </w:rPr>
          <w:t xml:space="preserve"> in Jordan</w:t>
        </w:r>
      </w:ins>
      <w:commentRangeStart w:id="7"/>
      <w:del w:id="8" w:author="tim liptrot" w:date="2020-05-12T12:49:00Z">
        <w:r w:rsidR="00516699" w:rsidRPr="001F7909" w:rsidDel="007F13E1">
          <w:rPr>
            <w:b/>
            <w:color w:val="000000"/>
            <w:sz w:val="28"/>
            <w:szCs w:val="28"/>
          </w:rPr>
          <w:delText>Water for irrigation or for the cities? Transfers of groundwater resources in the case of Jordan</w:delText>
        </w:r>
        <w:commentRangeEnd w:id="7"/>
        <w:r w:rsidR="005D7F6D" w:rsidDel="007F13E1">
          <w:rPr>
            <w:rStyle w:val="CommentReference"/>
          </w:rPr>
          <w:commentReference w:id="7"/>
        </w:r>
      </w:del>
    </w:p>
    <w:p w14:paraId="00000016" w14:textId="77777777" w:rsidR="00925A3D" w:rsidRPr="001F7909" w:rsidRDefault="00925A3D">
      <w:pPr>
        <w:pBdr>
          <w:top w:val="nil"/>
          <w:left w:val="nil"/>
          <w:bottom w:val="nil"/>
          <w:right w:val="nil"/>
          <w:between w:val="nil"/>
        </w:pBdr>
        <w:rPr>
          <w:color w:val="000000"/>
        </w:rPr>
      </w:pPr>
    </w:p>
    <w:p w14:paraId="00000017" w14:textId="77777777" w:rsidR="00925A3D" w:rsidRPr="001F7909" w:rsidRDefault="006E6321">
      <w:pPr>
        <w:pBdr>
          <w:top w:val="nil"/>
          <w:left w:val="nil"/>
          <w:bottom w:val="nil"/>
          <w:right w:val="nil"/>
          <w:between w:val="nil"/>
        </w:pBdr>
        <w:rPr>
          <w:b/>
          <w:color w:val="000000"/>
          <w:sz w:val="24"/>
          <w:szCs w:val="24"/>
        </w:rPr>
      </w:pPr>
      <w:sdt>
        <w:sdtPr>
          <w:tag w:val="goog_rdk_6"/>
          <w:id w:val="-1600558732"/>
        </w:sdtPr>
        <w:sdtContent/>
      </w:sdt>
      <w:r w:rsidR="00516699" w:rsidRPr="001F7909">
        <w:rPr>
          <w:b/>
          <w:color w:val="000000"/>
          <w:sz w:val="24"/>
          <w:szCs w:val="24"/>
        </w:rPr>
        <w:t>Abstract</w:t>
      </w:r>
    </w:p>
    <w:p w14:paraId="00000018" w14:textId="1FD21AB1" w:rsidR="00925A3D" w:rsidDel="00165F2C" w:rsidRDefault="00165F2C">
      <w:pPr>
        <w:pBdr>
          <w:top w:val="nil"/>
          <w:left w:val="nil"/>
          <w:bottom w:val="nil"/>
          <w:right w:val="nil"/>
          <w:between w:val="nil"/>
        </w:pBdr>
        <w:rPr>
          <w:del w:id="9" w:author="tim liptrot" w:date="2020-05-13T21:51:00Z"/>
          <w:color w:val="000000"/>
        </w:rPr>
      </w:pPr>
      <w:bookmarkStart w:id="10" w:name="bookmark=id.30j0zll" w:colFirst="0" w:colLast="0"/>
      <w:bookmarkStart w:id="11" w:name="bookmark=id.1fob9te" w:colFirst="0" w:colLast="0"/>
      <w:bookmarkEnd w:id="10"/>
      <w:bookmarkEnd w:id="11"/>
      <w:ins w:id="12" w:author="tim liptrot" w:date="2020-05-14T15:38:00Z">
        <w:r w:rsidRPr="00165F2C">
          <w:rPr>
            <w:color w:val="000000"/>
          </w:rPr>
          <w:t xml:space="preserve">In response to rising urban water demand some regions have reallocated water from irrigation </w:t>
        </w:r>
        <w:proofErr w:type="gramStart"/>
        <w:r w:rsidRPr="00165F2C">
          <w:rPr>
            <w:color w:val="000000"/>
          </w:rPr>
          <w:t>to  more</w:t>
        </w:r>
        <w:proofErr w:type="gramEnd"/>
        <w:r w:rsidRPr="00165F2C">
          <w:rPr>
            <w:color w:val="000000"/>
          </w:rPr>
          <w:t xml:space="preserve"> valuable uses. However, groundwater over-exploitation is increasing cost and decreasing the quality of aquifers, and states have struggled to control overuse. This study asks whether growing urban requirements enable the reallocation of groundwater from irrigation to higher value-added uses in domestic and industrial consumption. The paper is based on a series of interviews with policy makers and academics in Jordan combined with remote sensing analysis of one reallocation dyad. The results find that regulatory measures such as tariffs and well licensing lacking broad interest-group coalitions had limited impact on agricultural water use. Instead, a targeted expropriation of water users, combined with supply expansion, did succeed in reallocating over 50 MCM of groundwater. The results suggest that urban water needs do increase political support, but that support is insufficient to overcome the typically steep practical and political challenges to reducing overuse. We discuss the strategy of targeting only aquifers with low political and enforcement costs, for future reallocators.</w:t>
        </w:r>
      </w:ins>
      <w:del w:id="13" w:author="tim liptrot" w:date="2020-05-13T21:51:00Z">
        <w:r w:rsidR="003F5A41" w:rsidDel="00E623D6">
          <w:rPr>
            <w:color w:val="000000"/>
          </w:rPr>
          <w:delText>Groundwater over-exploitation is increasingly common, particularly in the dry states</w:delText>
        </w:r>
        <w:r w:rsidR="00BE0B4A" w:rsidDel="00E623D6">
          <w:rPr>
            <w:color w:val="000000"/>
          </w:rPr>
          <w:delText xml:space="preserve"> of the Middle East. State-cent</w:delText>
        </w:r>
        <w:r w:rsidR="003F5A41" w:rsidDel="00E623D6">
          <w:rPr>
            <w:color w:val="000000"/>
          </w:rPr>
          <w:delText>red regulation has had few successes at reducing the problem of over-</w:delText>
        </w:r>
        <w:r w:rsidR="00BE0B4A" w:rsidDel="00E623D6">
          <w:rPr>
            <w:color w:val="000000"/>
          </w:rPr>
          <w:delText>exploitation</w:delText>
        </w:r>
        <w:r w:rsidR="003F5A41" w:rsidDel="00E623D6">
          <w:rPr>
            <w:color w:val="000000"/>
          </w:rPr>
          <w:delText xml:space="preserve">. At the same time, states are highly responsive to the water needs of growing cities, and often willing and able to dispossess farmers of surface water to supply farmers. This article asks when can such transfers be affected on groundwater, and what are their implications. It follows the groundwater regulation policies of Jordan with a focus on inter-sector competition for water using case studies from the Disi aquifer and two aquifers in north Jordan. Jordan has undergone significant urbanization, is over drafting almost all of its aquifers, and has limited surface water resources with which to meet expanding domestic needs. This has </w:delText>
        </w:r>
      </w:del>
      <w:del w:id="14" w:author="tim liptrot" w:date="2020-05-12T15:42:00Z">
        <w:r w:rsidR="003F5A41" w:rsidDel="001A6DF0">
          <w:rPr>
            <w:color w:val="000000"/>
          </w:rPr>
          <w:delText>lead</w:delText>
        </w:r>
      </w:del>
      <w:del w:id="15" w:author="tim liptrot" w:date="2020-05-13T21:51:00Z">
        <w:r w:rsidR="003F5A41" w:rsidDel="00E623D6">
          <w:rPr>
            <w:color w:val="000000"/>
          </w:rPr>
          <w:delText xml:space="preserve"> Jordan to pursue an energetic, state-centred regulation strategy to reduce agricultural use and protect domestic supply. </w:delText>
        </w:r>
        <w:r w:rsidR="00A4598E" w:rsidDel="00E623D6">
          <w:rPr>
            <w:color w:val="000000"/>
          </w:rPr>
          <w:delText>In 2013, f</w:delText>
        </w:r>
        <w:r w:rsidR="003F5A41" w:rsidDel="00E623D6">
          <w:rPr>
            <w:color w:val="000000"/>
          </w:rPr>
          <w:delText>aced with a high cost in political capital, stability and state resource to protecting aqu</w:delText>
        </w:r>
        <w:r w:rsidR="00A4598E" w:rsidDel="00E623D6">
          <w:rPr>
            <w:color w:val="000000"/>
          </w:rPr>
          <w:delText xml:space="preserve">ifers, the state chose to only seek major reductions in abstraction in one region, scaling back its ambitions in all other aquifers. This strategy did enable reductions of agricultural consumption in the tens of millions of cubic meters, making space for new wells and pipelines for urban supply. However, the strategy has also </w:delText>
        </w:r>
      </w:del>
      <w:del w:id="16" w:author="tim liptrot" w:date="2020-05-12T15:42:00Z">
        <w:r w:rsidR="00A4598E" w:rsidDel="001A6DF0">
          <w:rPr>
            <w:color w:val="000000"/>
          </w:rPr>
          <w:delText>lead</w:delText>
        </w:r>
      </w:del>
      <w:del w:id="17" w:author="tim liptrot" w:date="2020-05-13T21:51:00Z">
        <w:r w:rsidR="00A4598E" w:rsidDel="00E623D6">
          <w:rPr>
            <w:color w:val="000000"/>
          </w:rPr>
          <w:delText xml:space="preserve"> to uneven regional </w:delText>
        </w:r>
        <w:commentRangeStart w:id="18"/>
        <w:commentRangeStart w:id="19"/>
        <w:r w:rsidR="00A4598E" w:rsidDel="00E623D6">
          <w:rPr>
            <w:color w:val="000000"/>
          </w:rPr>
          <w:delText>outcomes</w:delText>
        </w:r>
        <w:commentRangeEnd w:id="18"/>
        <w:r w:rsidR="00C731AC" w:rsidDel="00E623D6">
          <w:rPr>
            <w:rStyle w:val="CommentReference"/>
          </w:rPr>
          <w:commentReference w:id="18"/>
        </w:r>
        <w:commentRangeEnd w:id="19"/>
        <w:r w:rsidR="00FB0D03" w:rsidDel="00E623D6">
          <w:rPr>
            <w:rStyle w:val="CommentReference"/>
          </w:rPr>
          <w:commentReference w:id="19"/>
        </w:r>
        <w:r w:rsidR="00A4598E" w:rsidDel="00E623D6">
          <w:rPr>
            <w:color w:val="000000"/>
          </w:rPr>
          <w:delText>.</w:delText>
        </w:r>
      </w:del>
    </w:p>
    <w:p w14:paraId="1324F299" w14:textId="2124A6FF" w:rsidR="00165F2C" w:rsidRPr="001F7909" w:rsidRDefault="00165F2C" w:rsidP="003F5A41">
      <w:pPr>
        <w:pBdr>
          <w:top w:val="nil"/>
          <w:left w:val="nil"/>
          <w:bottom w:val="nil"/>
          <w:right w:val="nil"/>
          <w:between w:val="nil"/>
        </w:pBdr>
        <w:rPr>
          <w:ins w:id="20" w:author="tim liptrot" w:date="2020-05-14T15:38:00Z"/>
          <w:color w:val="000000"/>
        </w:rPr>
      </w:pPr>
    </w:p>
    <w:p w14:paraId="00000019" w14:textId="77777777" w:rsidR="00925A3D" w:rsidRPr="001F7909" w:rsidRDefault="00516699">
      <w:pPr>
        <w:pBdr>
          <w:top w:val="nil"/>
          <w:left w:val="nil"/>
          <w:bottom w:val="nil"/>
          <w:right w:val="nil"/>
          <w:between w:val="nil"/>
        </w:pBdr>
        <w:rPr>
          <w:b/>
          <w:color w:val="000000"/>
          <w:sz w:val="24"/>
          <w:szCs w:val="24"/>
        </w:rPr>
      </w:pPr>
      <w:r w:rsidRPr="001F7909">
        <w:rPr>
          <w:b/>
          <w:color w:val="000000"/>
          <w:sz w:val="24"/>
          <w:szCs w:val="24"/>
        </w:rPr>
        <w:t>Keywords</w:t>
      </w:r>
    </w:p>
    <w:p w14:paraId="0000001A" w14:textId="015CCE52" w:rsidR="00925A3D" w:rsidRPr="001F7909" w:rsidRDefault="00516699">
      <w:pPr>
        <w:pBdr>
          <w:top w:val="nil"/>
          <w:left w:val="nil"/>
          <w:bottom w:val="nil"/>
          <w:right w:val="nil"/>
          <w:between w:val="nil"/>
        </w:pBdr>
        <w:jc w:val="left"/>
        <w:rPr>
          <w:color w:val="000000"/>
        </w:rPr>
      </w:pPr>
      <w:r w:rsidRPr="001F7909">
        <w:rPr>
          <w:color w:val="000000"/>
        </w:rPr>
        <w:t>Groundwater</w:t>
      </w:r>
      <w:r w:rsidR="00780776">
        <w:rPr>
          <w:color w:val="000000"/>
        </w:rPr>
        <w:t xml:space="preserve"> management</w:t>
      </w:r>
      <w:r w:rsidRPr="001F7909">
        <w:rPr>
          <w:color w:val="000000"/>
        </w:rPr>
        <w:t xml:space="preserve">; Jordan; water </w:t>
      </w:r>
      <w:r w:rsidR="00780776">
        <w:rPr>
          <w:color w:val="000000"/>
        </w:rPr>
        <w:t>reallocation</w:t>
      </w:r>
      <w:r w:rsidRPr="001F7909">
        <w:rPr>
          <w:color w:val="000000"/>
        </w:rPr>
        <w:t>; water policy; water management;</w:t>
      </w:r>
      <w:r w:rsidR="00780776">
        <w:rPr>
          <w:color w:val="000000"/>
        </w:rPr>
        <w:t xml:space="preserve"> urbanization</w:t>
      </w:r>
      <w:r w:rsidRPr="001F7909">
        <w:rPr>
          <w:color w:val="000000"/>
        </w:rPr>
        <w:t xml:space="preserve"> </w:t>
      </w:r>
    </w:p>
    <w:p w14:paraId="0000001B" w14:textId="77777777" w:rsidR="00925A3D" w:rsidRPr="00AA009D" w:rsidRDefault="00516699">
      <w:pPr>
        <w:pBdr>
          <w:top w:val="nil"/>
          <w:left w:val="nil"/>
          <w:bottom w:val="nil"/>
          <w:right w:val="nil"/>
          <w:between w:val="nil"/>
        </w:pBdr>
        <w:jc w:val="left"/>
        <w:rPr>
          <w:b/>
          <w:color w:val="000000"/>
        </w:rPr>
      </w:pPr>
      <w:r w:rsidRPr="00AA009D">
        <w:rPr>
          <w:b/>
          <w:color w:val="000000"/>
        </w:rPr>
        <w:t>Introduction</w:t>
      </w:r>
    </w:p>
    <w:p w14:paraId="5117CEB9" w14:textId="318337C8" w:rsidR="00216C8B" w:rsidRPr="00AA009D" w:rsidRDefault="00D92710" w:rsidP="00331974">
      <w:pPr>
        <w:pBdr>
          <w:top w:val="nil"/>
          <w:left w:val="nil"/>
          <w:bottom w:val="nil"/>
          <w:right w:val="nil"/>
          <w:between w:val="nil"/>
        </w:pBdr>
        <w:rPr>
          <w:color w:val="000000"/>
        </w:rPr>
      </w:pPr>
      <w:r w:rsidRPr="00AA009D">
        <w:rPr>
          <w:color w:val="000000"/>
        </w:rPr>
        <w:t>As the world’s urban population</w:t>
      </w:r>
      <w:r w:rsidR="00B70040" w:rsidRPr="00AA009D">
        <w:rPr>
          <w:color w:val="000000"/>
        </w:rPr>
        <w:t xml:space="preserve"> and economy grows</w:t>
      </w:r>
      <w:r w:rsidRPr="00AA009D">
        <w:rPr>
          <w:color w:val="000000"/>
        </w:rPr>
        <w:t xml:space="preserve">, demand for water </w:t>
      </w:r>
      <w:r w:rsidR="00D80B66" w:rsidRPr="00AA009D">
        <w:rPr>
          <w:color w:val="000000"/>
        </w:rPr>
        <w:t xml:space="preserve">in urban regions </w:t>
      </w:r>
      <w:r w:rsidR="00B70040" w:rsidRPr="00AA009D">
        <w:rPr>
          <w:color w:val="000000"/>
        </w:rPr>
        <w:t xml:space="preserve">is </w:t>
      </w:r>
      <w:r w:rsidR="00D80B66" w:rsidRPr="00AA009D">
        <w:rPr>
          <w:color w:val="000000"/>
        </w:rPr>
        <w:t>increas</w:t>
      </w:r>
      <w:r w:rsidR="00B70040" w:rsidRPr="00AA009D">
        <w:rPr>
          <w:color w:val="000000"/>
          <w:rPrChange w:id="21" w:author="tim liptrot" w:date="2020-05-14T19:55:00Z">
            <w:rPr>
              <w:color w:val="000000"/>
              <w:highlight w:val="yellow"/>
            </w:rPr>
          </w:rPrChange>
        </w:rPr>
        <w:t>ing</w:t>
      </w:r>
      <w:r w:rsidRPr="00AA009D">
        <w:rPr>
          <w:color w:val="000000"/>
        </w:rPr>
        <w:t xml:space="preserve"> (World Bank, 2018). By 2050 urban water demand has been project to increase by 80% (</w:t>
      </w:r>
      <w:proofErr w:type="spellStart"/>
      <w:r w:rsidRPr="00AA009D">
        <w:rPr>
          <w:color w:val="000000"/>
        </w:rPr>
        <w:t>Forke</w:t>
      </w:r>
      <w:proofErr w:type="spellEnd"/>
      <w:r w:rsidRPr="00AA009D">
        <w:rPr>
          <w:color w:val="000000"/>
        </w:rPr>
        <w:t xml:space="preserve">, Schneider and </w:t>
      </w:r>
      <w:proofErr w:type="spellStart"/>
      <w:r w:rsidRPr="00AA009D">
        <w:rPr>
          <w:color w:val="000000"/>
        </w:rPr>
        <w:t>Mcdonald</w:t>
      </w:r>
      <w:proofErr w:type="spellEnd"/>
      <w:r w:rsidRPr="00AA009D">
        <w:rPr>
          <w:color w:val="000000"/>
        </w:rPr>
        <w:t>, 2018)</w:t>
      </w:r>
      <w:r w:rsidR="00D80B66" w:rsidRPr="00AA009D">
        <w:rPr>
          <w:color w:val="000000"/>
        </w:rPr>
        <w:t xml:space="preserve"> and </w:t>
      </w:r>
      <w:r w:rsidRPr="00AA009D">
        <w:rPr>
          <w:color w:val="000000"/>
        </w:rPr>
        <w:t xml:space="preserve">the number of urban dwellers living </w:t>
      </w:r>
      <w:r w:rsidR="00D80B66" w:rsidRPr="00AA009D">
        <w:rPr>
          <w:color w:val="000000"/>
        </w:rPr>
        <w:t xml:space="preserve">in regions </w:t>
      </w:r>
      <w:r w:rsidRPr="00AA009D">
        <w:rPr>
          <w:color w:val="000000"/>
        </w:rPr>
        <w:t xml:space="preserve">with seasonal water shortages grows from 500 million in 2000 to 1.9 billion (McDonald </w:t>
      </w:r>
      <w:del w:id="22" w:author="tim liptrot" w:date="2020-05-12T13:10:00Z">
        <w:r w:rsidRPr="00AA009D" w:rsidDel="00CD1103">
          <w:rPr>
            <w:color w:val="000000"/>
          </w:rPr>
          <w:delText>et all</w:delText>
        </w:r>
      </w:del>
      <w:ins w:id="23" w:author="tim liptrot" w:date="2020-05-12T13:10:00Z">
        <w:r w:rsidR="00CD1103" w:rsidRPr="00AA009D">
          <w:rPr>
            <w:color w:val="000000"/>
          </w:rPr>
          <w:t>et al.</w:t>
        </w:r>
      </w:ins>
      <w:r w:rsidRPr="00AA009D">
        <w:rPr>
          <w:color w:val="000000"/>
        </w:rPr>
        <w:t xml:space="preserve"> 2011). </w:t>
      </w:r>
      <w:proofErr w:type="spellStart"/>
      <w:r w:rsidR="00545E41" w:rsidRPr="00AA009D">
        <w:rPr>
          <w:color w:val="000000"/>
        </w:rPr>
        <w:t>Padkowski</w:t>
      </w:r>
      <w:proofErr w:type="spellEnd"/>
      <w:r w:rsidR="00545E41" w:rsidRPr="00AA009D">
        <w:rPr>
          <w:color w:val="000000"/>
        </w:rPr>
        <w:t xml:space="preserve"> and Gorelick </w:t>
      </w:r>
      <w:r w:rsidR="009C7263" w:rsidRPr="00AA009D">
        <w:rPr>
          <w:color w:val="000000"/>
        </w:rPr>
        <w:t xml:space="preserve">(2010) </w:t>
      </w:r>
      <w:r w:rsidR="00545E41" w:rsidRPr="00AA009D">
        <w:rPr>
          <w:color w:val="000000"/>
        </w:rPr>
        <w:t xml:space="preserve">find that 36% of </w:t>
      </w:r>
      <w:del w:id="24" w:author="tim liptrot" w:date="2020-05-14T21:18:00Z">
        <w:r w:rsidR="00545E41" w:rsidRPr="00AA009D" w:rsidDel="009665B4">
          <w:rPr>
            <w:color w:val="000000"/>
          </w:rPr>
          <w:delText>(</w:delText>
        </w:r>
      </w:del>
      <w:r w:rsidR="00545E41" w:rsidRPr="00AA009D">
        <w:rPr>
          <w:color w:val="000000"/>
        </w:rPr>
        <w:t>sampled</w:t>
      </w:r>
      <w:del w:id="25" w:author="tim liptrot" w:date="2020-05-14T21:18:00Z">
        <w:r w:rsidR="00545E41" w:rsidRPr="00AA009D" w:rsidDel="009665B4">
          <w:rPr>
            <w:color w:val="000000"/>
          </w:rPr>
          <w:delText>)</w:delText>
        </w:r>
      </w:del>
      <w:r w:rsidR="00545E41" w:rsidRPr="00AA009D">
        <w:rPr>
          <w:color w:val="000000"/>
        </w:rPr>
        <w:t xml:space="preserve"> surface-water-dependent cities are in </w:t>
      </w:r>
      <w:r w:rsidR="00024945" w:rsidRPr="00AA009D">
        <w:rPr>
          <w:color w:val="000000"/>
        </w:rPr>
        <w:t xml:space="preserve">closed </w:t>
      </w:r>
      <w:r w:rsidR="00545E41" w:rsidRPr="00AA009D">
        <w:rPr>
          <w:color w:val="000000"/>
        </w:rPr>
        <w:t xml:space="preserve">basins </w:t>
      </w:r>
      <w:r w:rsidR="00D80B66" w:rsidRPr="00AA009D">
        <w:rPr>
          <w:color w:val="000000"/>
        </w:rPr>
        <w:t xml:space="preserve">where surface water is already overallocated </w:t>
      </w:r>
      <w:r w:rsidR="00CF432E" w:rsidRPr="00AA009D">
        <w:rPr>
          <w:color w:val="000000"/>
        </w:rPr>
        <w:t>amongst</w:t>
      </w:r>
      <w:r w:rsidR="00545E41" w:rsidRPr="00AA009D">
        <w:rPr>
          <w:color w:val="000000"/>
        </w:rPr>
        <w:t xml:space="preserve"> environmental, irrigation and urban demand</w:t>
      </w:r>
      <w:r w:rsidR="009C7263" w:rsidRPr="00AA009D">
        <w:rPr>
          <w:color w:val="000000"/>
        </w:rPr>
        <w:t xml:space="preserve">. </w:t>
      </w:r>
      <w:r w:rsidR="00545E41" w:rsidRPr="00AA009D">
        <w:rPr>
          <w:color w:val="000000"/>
        </w:rPr>
        <w:t>Growing needs</w:t>
      </w:r>
      <w:r w:rsidR="006E3BAE" w:rsidRPr="00AA009D">
        <w:rPr>
          <w:color w:val="000000"/>
        </w:rPr>
        <w:t xml:space="preserve"> </w:t>
      </w:r>
      <w:r w:rsidR="00CF432E" w:rsidRPr="00AA009D">
        <w:rPr>
          <w:color w:val="000000"/>
        </w:rPr>
        <w:t>have</w:t>
      </w:r>
      <w:r w:rsidR="006E3BAE" w:rsidRPr="00AA009D">
        <w:rPr>
          <w:color w:val="000000"/>
        </w:rPr>
        <w:t xml:space="preserve"> created new conflicts between rural and urban water users competing for scarce resources (Garrick et al. 2019; </w:t>
      </w:r>
      <w:proofErr w:type="spellStart"/>
      <w:r w:rsidR="006E3BAE" w:rsidRPr="00AA009D">
        <w:rPr>
          <w:color w:val="000000"/>
        </w:rPr>
        <w:t>Celio</w:t>
      </w:r>
      <w:proofErr w:type="spellEnd"/>
      <w:r w:rsidR="006E3BAE" w:rsidRPr="00AA009D">
        <w:rPr>
          <w:color w:val="000000"/>
        </w:rPr>
        <w:t xml:space="preserve"> et al. 2010; Punjabi and Johnson, 2018; Hooper 2015).</w:t>
      </w:r>
    </w:p>
    <w:p w14:paraId="598FEAD1" w14:textId="484960EE" w:rsidR="006E6321" w:rsidRPr="00AA009D" w:rsidRDefault="00551CE2" w:rsidP="006E6321">
      <w:pPr>
        <w:pBdr>
          <w:top w:val="nil"/>
          <w:left w:val="nil"/>
          <w:bottom w:val="nil"/>
          <w:right w:val="nil"/>
          <w:between w:val="nil"/>
        </w:pBdr>
        <w:rPr>
          <w:color w:val="000000"/>
        </w:rPr>
      </w:pPr>
      <w:ins w:id="26" w:author="tim liptrot" w:date="2020-05-05T17:52:00Z">
        <w:r w:rsidRPr="00AA009D">
          <w:rPr>
            <w:color w:val="000000"/>
          </w:rPr>
          <w:t xml:space="preserve">Once local supplies are exhausted, </w:t>
        </w:r>
      </w:ins>
      <w:ins w:id="27" w:author="tim liptrot" w:date="2020-05-12T11:42:00Z">
        <w:r w:rsidR="00B70040" w:rsidRPr="00AA009D">
          <w:rPr>
            <w:color w:val="000000"/>
          </w:rPr>
          <w:t xml:space="preserve">water resources of </w:t>
        </w:r>
      </w:ins>
      <w:ins w:id="28" w:author="tim liptrot" w:date="2020-05-05T17:52:00Z">
        <w:r w:rsidRPr="00AA009D">
          <w:rPr>
            <w:color w:val="000000"/>
          </w:rPr>
          <w:t>rural regions can be attractive solutions for cities</w:t>
        </w:r>
      </w:ins>
      <w:ins w:id="29" w:author="tim liptrot" w:date="2020-05-05T17:01:00Z">
        <w:r w:rsidR="000A4A3C" w:rsidRPr="00AA009D">
          <w:rPr>
            <w:color w:val="000000"/>
          </w:rPr>
          <w:t xml:space="preserve"> (Garrick, 2019)</w:t>
        </w:r>
      </w:ins>
      <w:ins w:id="30" w:author="tim liptrot" w:date="2020-05-05T16:55:00Z">
        <w:r w:rsidR="00545E41" w:rsidRPr="00AA009D">
          <w:rPr>
            <w:color w:val="000000"/>
          </w:rPr>
          <w:t xml:space="preserve">. </w:t>
        </w:r>
      </w:ins>
      <w:ins w:id="31" w:author="tim liptrot" w:date="2020-05-05T17:37:00Z">
        <w:r w:rsidR="00024945" w:rsidRPr="00AA009D">
          <w:rPr>
            <w:color w:val="000000"/>
          </w:rPr>
          <w:t>Water reallocation is the transfer of water between users who ar</w:t>
        </w:r>
      </w:ins>
      <w:ins w:id="32" w:author="tim liptrot" w:date="2020-05-05T17:38:00Z">
        <w:r w:rsidR="00024945" w:rsidRPr="00AA009D">
          <w:rPr>
            <w:color w:val="000000"/>
          </w:rPr>
          <w:t>e committed formally or informally to a certain amount of water. As the prefix implies, reallocation changes a previously existing distribu</w:t>
        </w:r>
      </w:ins>
      <w:ins w:id="33" w:author="tim liptrot" w:date="2020-05-05T17:39:00Z">
        <w:r w:rsidR="00024945" w:rsidRPr="00AA009D">
          <w:rPr>
            <w:color w:val="000000"/>
          </w:rPr>
          <w:t xml:space="preserve">tion of access. “Reallocation occurs when the existing allocation is physically impossible, economically </w:t>
        </w:r>
      </w:ins>
      <w:ins w:id="34" w:author="tim liptrot" w:date="2020-05-05T17:52:00Z">
        <w:r w:rsidR="00024945" w:rsidRPr="00AA009D">
          <w:rPr>
            <w:color w:val="000000"/>
          </w:rPr>
          <w:t>inefficient</w:t>
        </w:r>
      </w:ins>
      <w:ins w:id="35" w:author="tim liptrot" w:date="2020-05-05T17:39:00Z">
        <w:r w:rsidR="00024945" w:rsidRPr="00AA009D">
          <w:rPr>
            <w:color w:val="000000"/>
          </w:rPr>
          <w:t>, or socially unacceptable” (Mars</w:t>
        </w:r>
      </w:ins>
      <w:ins w:id="36" w:author="tim liptrot" w:date="2020-05-05T17:40:00Z">
        <w:r w:rsidR="00024945" w:rsidRPr="00AA009D">
          <w:rPr>
            <w:color w:val="000000"/>
          </w:rPr>
          <w:t>ton and Cai 2016: 1)</w:t>
        </w:r>
      </w:ins>
      <w:ins w:id="37" w:author="Hussam Hussein" w:date="2020-05-10T21:37:00Z">
        <w:r w:rsidR="00CF432E" w:rsidRPr="00AA009D">
          <w:rPr>
            <w:color w:val="000000"/>
          </w:rPr>
          <w:t xml:space="preserve">; or at least when </w:t>
        </w:r>
        <w:del w:id="38" w:author="tim liptrot" w:date="2020-05-12T11:48:00Z">
          <w:r w:rsidR="00CF432E" w:rsidRPr="00AA009D" w:rsidDel="00B70040">
            <w:rPr>
              <w:color w:val="000000"/>
            </w:rPr>
            <w:delText>those deciding upon reallocation see</w:delText>
          </w:r>
        </w:del>
      </w:ins>
      <w:ins w:id="39" w:author="tim liptrot" w:date="2020-05-12T11:48:00Z">
        <w:r w:rsidR="00B70040" w:rsidRPr="00AA009D">
          <w:rPr>
            <w:color w:val="000000"/>
          </w:rPr>
          <w:t>decision makers see the</w:t>
        </w:r>
      </w:ins>
      <w:ins w:id="40" w:author="Hussam Hussein" w:date="2020-05-10T21:37:00Z">
        <w:r w:rsidR="00CF432E" w:rsidRPr="00AA009D">
          <w:rPr>
            <w:color w:val="000000"/>
          </w:rPr>
          <w:t xml:space="preserve"> existing allocation </w:t>
        </w:r>
        <w:del w:id="41" w:author="tim liptrot" w:date="2020-05-12T11:48:00Z">
          <w:r w:rsidR="00CF432E" w:rsidRPr="00AA009D" w:rsidDel="00B70040">
            <w:rPr>
              <w:color w:val="000000"/>
            </w:rPr>
            <w:delText>in this way</w:delText>
          </w:r>
        </w:del>
      </w:ins>
      <w:ins w:id="42" w:author="tim liptrot" w:date="2020-05-12T11:48:00Z">
        <w:r w:rsidR="00B70040" w:rsidRPr="00AA009D">
          <w:rPr>
            <w:color w:val="000000"/>
          </w:rPr>
          <w:t>as</w:t>
        </w:r>
      </w:ins>
      <w:ins w:id="43" w:author="tim liptrot" w:date="2020-05-12T11:49:00Z">
        <w:r w:rsidR="00B70040" w:rsidRPr="00AA009D">
          <w:rPr>
            <w:color w:val="000000"/>
          </w:rPr>
          <w:t xml:space="preserve"> impossible,</w:t>
        </w:r>
      </w:ins>
      <w:ins w:id="44" w:author="tim liptrot" w:date="2020-05-12T11:48:00Z">
        <w:r w:rsidR="00B70040" w:rsidRPr="00AA009D">
          <w:rPr>
            <w:color w:val="000000"/>
          </w:rPr>
          <w:t xml:space="preserve"> </w:t>
        </w:r>
      </w:ins>
      <w:ins w:id="45" w:author="tim liptrot" w:date="2020-05-12T11:49:00Z">
        <w:r w:rsidR="00B70040" w:rsidRPr="00AA009D">
          <w:rPr>
            <w:color w:val="000000"/>
          </w:rPr>
          <w:t>inefficient or unacceptable</w:t>
        </w:r>
      </w:ins>
      <w:ins w:id="46" w:author="tim liptrot" w:date="2020-05-05T17:40:00Z">
        <w:r w:rsidR="00024945" w:rsidRPr="00AA009D">
          <w:rPr>
            <w:color w:val="000000"/>
          </w:rPr>
          <w:t>.</w:t>
        </w:r>
      </w:ins>
      <w:ins w:id="47" w:author="tim liptrot" w:date="2020-05-06T13:28:00Z">
        <w:r w:rsidR="00066D6D" w:rsidRPr="00AA009D">
          <w:rPr>
            <w:color w:val="000000"/>
          </w:rPr>
          <w:t xml:space="preserve"> </w:t>
        </w:r>
      </w:ins>
    </w:p>
    <w:p w14:paraId="18F47143" w14:textId="5DD99356" w:rsidR="00317291" w:rsidRPr="00AA009D" w:rsidRDefault="006E6321" w:rsidP="006E6321">
      <w:pPr>
        <w:pBdr>
          <w:top w:val="nil"/>
          <w:left w:val="nil"/>
          <w:bottom w:val="nil"/>
          <w:right w:val="nil"/>
          <w:between w:val="nil"/>
        </w:pBdr>
        <w:rPr>
          <w:ins w:id="48" w:author="tim liptrot" w:date="2020-05-06T13:31:00Z"/>
          <w:color w:val="000000"/>
        </w:rPr>
      </w:pPr>
      <w:r w:rsidRPr="00AA009D">
        <w:rPr>
          <w:color w:val="000000"/>
        </w:rPr>
        <w:t>Urban water suppliers often reallocate agriculture water</w:t>
      </w:r>
      <w:ins w:id="49" w:author="tim liptrot" w:date="2020-05-05T19:50:00Z">
        <w:r w:rsidR="00785DD2" w:rsidRPr="00AA009D">
          <w:rPr>
            <w:color w:val="000000"/>
          </w:rPr>
          <w:t xml:space="preserve"> it is </w:t>
        </w:r>
      </w:ins>
      <w:r w:rsidRPr="00AA009D">
        <w:rPr>
          <w:color w:val="000000"/>
        </w:rPr>
        <w:t xml:space="preserve">usually the </w:t>
      </w:r>
      <w:ins w:id="50" w:author="tim liptrot" w:date="2020-05-05T19:50:00Z">
        <w:r w:rsidR="00785DD2" w:rsidRPr="00AA009D">
          <w:rPr>
            <w:color w:val="000000"/>
          </w:rPr>
          <w:t>largest consumer of water</w:t>
        </w:r>
      </w:ins>
      <w:r w:rsidRPr="00AA009D">
        <w:rPr>
          <w:color w:val="000000"/>
        </w:rPr>
        <w:t xml:space="preserve"> provides less</w:t>
      </w:r>
      <w:ins w:id="51" w:author="tim liptrot" w:date="2020-05-05T19:50:00Z">
        <w:r w:rsidR="00785DD2" w:rsidRPr="00AA009D">
          <w:rPr>
            <w:color w:val="000000"/>
          </w:rPr>
          <w:t xml:space="preserve"> </w:t>
        </w:r>
      </w:ins>
      <w:ins w:id="52" w:author="tim liptrot" w:date="2020-05-12T11:51:00Z">
        <w:r w:rsidR="00B70040" w:rsidRPr="00AA009D">
          <w:rPr>
            <w:color w:val="000000"/>
          </w:rPr>
          <w:t xml:space="preserve">gross value </w:t>
        </w:r>
      </w:ins>
      <w:r w:rsidRPr="00AA009D">
        <w:rPr>
          <w:color w:val="000000"/>
        </w:rPr>
        <w:t xml:space="preserve">added </w:t>
      </w:r>
      <w:ins w:id="53" w:author="tim liptrot" w:date="2020-05-12T11:53:00Z">
        <w:r w:rsidR="00676B29" w:rsidRPr="00AA009D">
          <w:rPr>
            <w:color w:val="000000"/>
          </w:rPr>
          <w:t xml:space="preserve">and employment </w:t>
        </w:r>
      </w:ins>
      <w:ins w:id="54" w:author="tim liptrot" w:date="2020-05-05T19:50:00Z">
        <w:r w:rsidR="00785DD2" w:rsidRPr="00AA009D">
          <w:rPr>
            <w:color w:val="000000"/>
          </w:rPr>
          <w:t>per cubic meter</w:t>
        </w:r>
      </w:ins>
      <w:r w:rsidRPr="00AA009D">
        <w:rPr>
          <w:color w:val="000000"/>
        </w:rPr>
        <w:t xml:space="preserve"> compared to</w:t>
      </w:r>
      <w:ins w:id="55" w:author="tim liptrot" w:date="2020-05-05T19:50:00Z">
        <w:r w:rsidR="00785DD2" w:rsidRPr="00AA009D">
          <w:rPr>
            <w:color w:val="000000"/>
          </w:rPr>
          <w:t xml:space="preserve"> dom</w:t>
        </w:r>
      </w:ins>
      <w:ins w:id="56" w:author="tim liptrot" w:date="2020-05-05T19:51:00Z">
        <w:r w:rsidR="00785DD2" w:rsidRPr="00AA009D">
          <w:rPr>
            <w:color w:val="000000"/>
          </w:rPr>
          <w:t>estic or industrial consumption (</w:t>
        </w:r>
      </w:ins>
      <w:ins w:id="57" w:author="tim liptrot" w:date="2020-05-05T19:57:00Z">
        <w:r w:rsidR="00785DD2" w:rsidRPr="00AA009D">
          <w:rPr>
            <w:color w:val="000000"/>
          </w:rPr>
          <w:t>Schiffler et al. 1994</w:t>
        </w:r>
      </w:ins>
      <w:ins w:id="58" w:author="tim liptrot" w:date="2020-05-14T21:26:00Z">
        <w:r w:rsidR="009665B4" w:rsidRPr="00AA009D">
          <w:rPr>
            <w:color w:val="000000"/>
          </w:rPr>
          <w:t>;</w:t>
        </w:r>
      </w:ins>
      <w:ins w:id="59" w:author="tim liptrot" w:date="2020-05-12T11:53:00Z">
        <w:r w:rsidR="00676B29" w:rsidRPr="00AA009D">
          <w:rPr>
            <w:color w:val="000000"/>
          </w:rPr>
          <w:t xml:space="preserve"> Rawlins, 2019</w:t>
        </w:r>
      </w:ins>
      <w:ins w:id="60" w:author="tim liptrot" w:date="2020-05-15T14:45:00Z">
        <w:r w:rsidR="00032C0F" w:rsidRPr="00AA009D">
          <w:rPr>
            <w:color w:val="000000"/>
          </w:rPr>
          <w:t xml:space="preserve">; </w:t>
        </w:r>
        <w:proofErr w:type="spellStart"/>
        <w:r w:rsidR="00032C0F" w:rsidRPr="00AA009D">
          <w:rPr>
            <w:color w:val="000000"/>
          </w:rPr>
          <w:t>Acharyya</w:t>
        </w:r>
        <w:proofErr w:type="spellEnd"/>
        <w:r w:rsidR="00032C0F" w:rsidRPr="00AA009D">
          <w:rPr>
            <w:color w:val="000000"/>
          </w:rPr>
          <w:t>, 2019</w:t>
        </w:r>
      </w:ins>
      <w:ins w:id="61" w:author="tim liptrot" w:date="2020-05-05T20:07:00Z">
        <w:r w:rsidR="00046D56" w:rsidRPr="00AA009D">
          <w:rPr>
            <w:color w:val="000000"/>
          </w:rPr>
          <w:t>)</w:t>
        </w:r>
      </w:ins>
      <w:ins w:id="62" w:author="tim liptrot" w:date="2020-05-05T21:39:00Z">
        <w:r w:rsidR="00317291" w:rsidRPr="00AA009D">
          <w:rPr>
            <w:color w:val="000000"/>
          </w:rPr>
          <w:t xml:space="preserve">. </w:t>
        </w:r>
      </w:ins>
      <w:ins w:id="63" w:author="tim liptrot" w:date="2020-05-06T14:21:00Z">
        <w:r w:rsidR="004652D5" w:rsidRPr="00AA009D">
          <w:rPr>
            <w:color w:val="000000"/>
          </w:rPr>
          <w:t xml:space="preserve">Proponents of reallocation in groundwater specifically argue </w:t>
        </w:r>
      </w:ins>
      <w:r w:rsidRPr="00AA009D">
        <w:rPr>
          <w:color w:val="000000"/>
        </w:rPr>
        <w:t>agricultural use deprives both</w:t>
      </w:r>
      <w:ins w:id="64" w:author="tim liptrot" w:date="2020-05-06T14:22:00Z">
        <w:r w:rsidR="004652D5" w:rsidRPr="00AA009D">
          <w:rPr>
            <w:color w:val="000000"/>
          </w:rPr>
          <w:t xml:space="preserve"> future </w:t>
        </w:r>
        <w:r w:rsidR="004652D5" w:rsidRPr="00AA009D">
          <w:rPr>
            <w:color w:val="000000"/>
          </w:rPr>
          <w:lastRenderedPageBreak/>
          <w:t xml:space="preserve">generations and </w:t>
        </w:r>
      </w:ins>
      <w:r w:rsidRPr="00AA009D">
        <w:rPr>
          <w:color w:val="000000"/>
        </w:rPr>
        <w:t>higher-value-added applications</w:t>
      </w:r>
      <w:ins w:id="65" w:author="tim liptrot" w:date="2020-05-06T14:22:00Z">
        <w:r w:rsidR="004652D5" w:rsidRPr="00AA009D">
          <w:rPr>
            <w:color w:val="000000"/>
          </w:rPr>
          <w:t xml:space="preserve">, </w:t>
        </w:r>
      </w:ins>
      <w:r w:rsidRPr="00AA009D">
        <w:rPr>
          <w:color w:val="000000"/>
        </w:rPr>
        <w:t>creating</w:t>
      </w:r>
      <w:ins w:id="66" w:author="tim liptrot" w:date="2020-05-06T14:22:00Z">
        <w:r w:rsidR="004652D5" w:rsidRPr="00AA009D">
          <w:rPr>
            <w:color w:val="000000"/>
          </w:rPr>
          <w:t xml:space="preserve"> an implicit state subsidy (</w:t>
        </w:r>
      </w:ins>
      <w:ins w:id="67" w:author="tim liptrot" w:date="2020-05-06T14:23:00Z">
        <w:r w:rsidR="004652D5" w:rsidRPr="00AA009D">
          <w:rPr>
            <w:color w:val="000000"/>
          </w:rPr>
          <w:t xml:space="preserve">Tetreault and </w:t>
        </w:r>
        <w:proofErr w:type="spellStart"/>
        <w:r w:rsidR="004652D5" w:rsidRPr="00AA009D">
          <w:rPr>
            <w:color w:val="000000"/>
          </w:rPr>
          <w:t>McCulligh</w:t>
        </w:r>
        <w:proofErr w:type="spellEnd"/>
        <w:r w:rsidR="004652D5" w:rsidRPr="00AA009D">
          <w:rPr>
            <w:color w:val="000000"/>
          </w:rPr>
          <w:t>, 2018; Schiffler et al. 1994).</w:t>
        </w:r>
      </w:ins>
    </w:p>
    <w:p w14:paraId="587250E8" w14:textId="4CD7D225" w:rsidR="008C362A" w:rsidRPr="00AA009D" w:rsidRDefault="006E6321" w:rsidP="008C362A">
      <w:pPr>
        <w:pBdr>
          <w:top w:val="nil"/>
          <w:left w:val="nil"/>
          <w:bottom w:val="nil"/>
          <w:right w:val="nil"/>
          <w:between w:val="nil"/>
        </w:pBdr>
        <w:rPr>
          <w:ins w:id="68" w:author="tim liptrot" w:date="2020-05-05T22:25:00Z"/>
          <w:color w:val="000000"/>
        </w:rPr>
      </w:pPr>
      <w:r w:rsidRPr="00AA009D">
        <w:rPr>
          <w:color w:val="000000"/>
        </w:rPr>
        <w:t>R</w:t>
      </w:r>
      <w:ins w:id="69" w:author="tim liptrot" w:date="2020-05-05T22:07:00Z">
        <w:r w:rsidR="008C362A" w:rsidRPr="00AA009D">
          <w:rPr>
            <w:color w:val="000000"/>
          </w:rPr>
          <w:t>ural</w:t>
        </w:r>
      </w:ins>
      <w:r w:rsidRPr="00AA009D">
        <w:rPr>
          <w:color w:val="000000"/>
        </w:rPr>
        <w:t>-</w:t>
      </w:r>
      <w:ins w:id="70" w:author="tim liptrot" w:date="2020-05-05T22:07:00Z">
        <w:r w:rsidR="008C362A" w:rsidRPr="00AA009D">
          <w:rPr>
            <w:color w:val="000000"/>
          </w:rPr>
          <w:t>urban</w:t>
        </w:r>
      </w:ins>
      <w:ins w:id="71" w:author="tim liptrot" w:date="2020-05-05T22:04:00Z">
        <w:r w:rsidR="008C362A" w:rsidRPr="00AA009D">
          <w:rPr>
            <w:color w:val="000000"/>
          </w:rPr>
          <w:t xml:space="preserve"> reallocation </w:t>
        </w:r>
      </w:ins>
      <w:ins w:id="72" w:author="tim liptrot" w:date="2020-05-05T22:07:00Z">
        <w:r w:rsidR="008C362A" w:rsidRPr="00AA009D">
          <w:rPr>
            <w:color w:val="000000"/>
          </w:rPr>
          <w:t xml:space="preserve">have been criticized </w:t>
        </w:r>
      </w:ins>
      <w:ins w:id="73" w:author="tim liptrot" w:date="2020-05-05T22:08:00Z">
        <w:r w:rsidR="008C362A" w:rsidRPr="00AA009D">
          <w:rPr>
            <w:color w:val="000000"/>
          </w:rPr>
          <w:t xml:space="preserve">for overstating economic gains, as water is rarely </w:t>
        </w:r>
      </w:ins>
      <w:r w:rsidRPr="00AA009D">
        <w:rPr>
          <w:color w:val="000000"/>
        </w:rPr>
        <w:t>a</w:t>
      </w:r>
      <w:ins w:id="74" w:author="tim liptrot" w:date="2020-05-05T22:08:00Z">
        <w:r w:rsidR="008C362A" w:rsidRPr="00AA009D">
          <w:rPr>
            <w:color w:val="000000"/>
          </w:rPr>
          <w:t xml:space="preserve"> limiting factor for non-agricultural production (</w:t>
        </w:r>
        <w:proofErr w:type="spellStart"/>
        <w:r w:rsidR="008C362A" w:rsidRPr="00AA009D">
          <w:rPr>
            <w:color w:val="000000"/>
          </w:rPr>
          <w:t>Molle</w:t>
        </w:r>
        <w:proofErr w:type="spellEnd"/>
        <w:r w:rsidR="008C362A" w:rsidRPr="00AA009D">
          <w:rPr>
            <w:color w:val="000000"/>
          </w:rPr>
          <w:t xml:space="preserve"> and Berkoff, 2009) and for </w:t>
        </w:r>
      </w:ins>
      <w:ins w:id="75" w:author="tim liptrot" w:date="2020-05-05T22:10:00Z">
        <w:r w:rsidR="008C362A" w:rsidRPr="00AA009D">
          <w:rPr>
            <w:color w:val="000000"/>
          </w:rPr>
          <w:t>threatening the livelihoods of the global poor</w:t>
        </w:r>
      </w:ins>
      <w:ins w:id="76" w:author="Hussam Hussein" w:date="2020-05-10T21:41:00Z">
        <w:r w:rsidR="00CF432E" w:rsidRPr="00AA009D">
          <w:rPr>
            <w:color w:val="000000"/>
          </w:rPr>
          <w:t xml:space="preserve"> </w:t>
        </w:r>
      </w:ins>
      <w:ins w:id="77" w:author="tim liptrot" w:date="2020-05-05T22:10:00Z">
        <w:r w:rsidR="00693341" w:rsidRPr="00AA009D">
          <w:rPr>
            <w:color w:val="000000"/>
          </w:rPr>
          <w:t>(</w:t>
        </w:r>
        <w:proofErr w:type="spellStart"/>
        <w:r w:rsidR="00693341" w:rsidRPr="00AA009D">
          <w:rPr>
            <w:color w:val="000000"/>
          </w:rPr>
          <w:t>Meinzen</w:t>
        </w:r>
        <w:proofErr w:type="spellEnd"/>
        <w:r w:rsidR="00693341" w:rsidRPr="00AA009D">
          <w:rPr>
            <w:color w:val="000000"/>
          </w:rPr>
          <w:t xml:space="preserve"> and </w:t>
        </w:r>
        <w:proofErr w:type="spellStart"/>
        <w:r w:rsidR="00693341" w:rsidRPr="00AA009D">
          <w:rPr>
            <w:color w:val="000000"/>
          </w:rPr>
          <w:t>Wringler</w:t>
        </w:r>
        <w:proofErr w:type="spellEnd"/>
        <w:r w:rsidR="00693341" w:rsidRPr="00AA009D">
          <w:rPr>
            <w:color w:val="000000"/>
          </w:rPr>
          <w:t>, 2008)</w:t>
        </w:r>
        <w:r w:rsidR="008C362A" w:rsidRPr="00AA009D">
          <w:rPr>
            <w:color w:val="000000"/>
          </w:rPr>
          <w:t xml:space="preserve">. </w:t>
        </w:r>
      </w:ins>
      <w:r w:rsidRPr="00AA009D">
        <w:rPr>
          <w:color w:val="000000"/>
        </w:rPr>
        <w:t xml:space="preserve">According to </w:t>
      </w:r>
      <w:proofErr w:type="spellStart"/>
      <w:ins w:id="78" w:author="tim liptrot" w:date="2020-05-05T22:11:00Z">
        <w:r w:rsidR="00693341" w:rsidRPr="00AA009D">
          <w:rPr>
            <w:color w:val="000000"/>
          </w:rPr>
          <w:t>Meinzen</w:t>
        </w:r>
        <w:proofErr w:type="spellEnd"/>
        <w:r w:rsidR="00693341" w:rsidRPr="00AA009D">
          <w:rPr>
            <w:color w:val="000000"/>
          </w:rPr>
          <w:t xml:space="preserve"> and </w:t>
        </w:r>
        <w:proofErr w:type="spellStart"/>
        <w:r w:rsidR="00693341" w:rsidRPr="00AA009D">
          <w:rPr>
            <w:color w:val="000000"/>
          </w:rPr>
          <w:t>Wringler</w:t>
        </w:r>
        <w:proofErr w:type="spellEnd"/>
        <w:r w:rsidR="00693341" w:rsidRPr="00AA009D">
          <w:rPr>
            <w:color w:val="000000"/>
          </w:rPr>
          <w:t xml:space="preserve"> </w:t>
        </w:r>
      </w:ins>
      <w:ins w:id="79" w:author="Hussam Hussein" w:date="2020-05-10T21:41:00Z">
        <w:r w:rsidR="00CF432E" w:rsidRPr="00AA009D">
          <w:rPr>
            <w:color w:val="000000"/>
          </w:rPr>
          <w:t xml:space="preserve">(2008) </w:t>
        </w:r>
      </w:ins>
      <w:r w:rsidRPr="00AA009D">
        <w:rPr>
          <w:color w:val="000000"/>
        </w:rPr>
        <w:t>reallocation risks reducing farmer incomes while increasing food prices.</w:t>
      </w:r>
      <w:ins w:id="80" w:author="tim liptrot" w:date="2020-05-05T22:16:00Z">
        <w:r w:rsidR="00693341" w:rsidRPr="00AA009D">
          <w:rPr>
            <w:color w:val="000000"/>
          </w:rPr>
          <w:t xml:space="preserve"> </w:t>
        </w:r>
      </w:ins>
      <w:r w:rsidRPr="00AA009D">
        <w:rPr>
          <w:color w:val="000000"/>
        </w:rPr>
        <w:t>If production does increase</w:t>
      </w:r>
      <w:ins w:id="81" w:author="tim liptrot" w:date="2020-05-05T22:17:00Z">
        <w:r w:rsidR="00693341" w:rsidRPr="00AA009D">
          <w:rPr>
            <w:color w:val="000000"/>
          </w:rPr>
          <w:t xml:space="preserve">, </w:t>
        </w:r>
      </w:ins>
      <w:r w:rsidRPr="00AA009D">
        <w:rPr>
          <w:color w:val="000000"/>
        </w:rPr>
        <w:t>the affected farmers may not access</w:t>
      </w:r>
      <w:ins w:id="82" w:author="tim liptrot" w:date="2020-05-05T22:18:00Z">
        <w:r w:rsidR="00693341" w:rsidRPr="00AA009D">
          <w:rPr>
            <w:color w:val="000000"/>
          </w:rPr>
          <w:t xml:space="preserve"> those benefits.</w:t>
        </w:r>
        <w:del w:id="83" w:author="Hussam Hussein" w:date="2020-05-10T21:42:00Z">
          <w:r w:rsidR="00693341" w:rsidRPr="00AA009D" w:rsidDel="00CF432E">
            <w:rPr>
              <w:color w:val="000000"/>
            </w:rPr>
            <w:delText xml:space="preserve"> </w:delText>
          </w:r>
        </w:del>
      </w:ins>
      <w:ins w:id="84" w:author="tim liptrot" w:date="2020-05-05T22:11:00Z">
        <w:r w:rsidR="00693341" w:rsidRPr="00AA009D">
          <w:rPr>
            <w:color w:val="000000"/>
          </w:rPr>
          <w:t xml:space="preserve"> </w:t>
        </w:r>
      </w:ins>
      <w:ins w:id="85" w:author="tim liptrot" w:date="2020-05-06T13:24:00Z">
        <w:r w:rsidR="00066D6D" w:rsidRPr="00AA009D">
          <w:rPr>
            <w:color w:val="000000"/>
          </w:rPr>
          <w:t>Some</w:t>
        </w:r>
      </w:ins>
      <w:ins w:id="86" w:author="tim liptrot" w:date="2020-05-05T22:18:00Z">
        <w:r w:rsidR="00693341" w:rsidRPr="00AA009D">
          <w:rPr>
            <w:color w:val="000000"/>
          </w:rPr>
          <w:t xml:space="preserve"> case studies advocate compen</w:t>
        </w:r>
      </w:ins>
      <w:ins w:id="87" w:author="tim liptrot" w:date="2020-05-05T22:19:00Z">
        <w:r w:rsidR="00693341" w:rsidRPr="00AA009D">
          <w:rPr>
            <w:color w:val="000000"/>
          </w:rPr>
          <w:t xml:space="preserve">sation for farmers </w:t>
        </w:r>
      </w:ins>
      <w:ins w:id="88" w:author="tim liptrot" w:date="2020-05-06T13:24:00Z">
        <w:r w:rsidR="00066D6D" w:rsidRPr="00AA009D">
          <w:rPr>
            <w:color w:val="000000"/>
          </w:rPr>
          <w:t>(</w:t>
        </w:r>
        <w:proofErr w:type="spellStart"/>
        <w:r w:rsidR="00066D6D" w:rsidRPr="00AA009D">
          <w:rPr>
            <w:color w:val="000000"/>
          </w:rPr>
          <w:t>Komakech</w:t>
        </w:r>
        <w:proofErr w:type="spellEnd"/>
        <w:r w:rsidR="00066D6D" w:rsidRPr="00AA009D">
          <w:rPr>
            <w:color w:val="000000"/>
          </w:rPr>
          <w:t xml:space="preserve"> </w:t>
        </w:r>
      </w:ins>
      <w:ins w:id="89" w:author="tim liptrot" w:date="2020-05-12T13:10:00Z">
        <w:r w:rsidR="00CD1103" w:rsidRPr="00AA009D">
          <w:rPr>
            <w:color w:val="000000"/>
          </w:rPr>
          <w:t>et al.</w:t>
        </w:r>
      </w:ins>
      <w:ins w:id="90" w:author="tim liptrot" w:date="2020-05-06T13:24:00Z">
        <w:r w:rsidR="00066D6D" w:rsidRPr="00AA009D">
          <w:rPr>
            <w:color w:val="000000"/>
          </w:rPr>
          <w:t>, 2012;</w:t>
        </w:r>
      </w:ins>
      <w:r w:rsidR="007B62B4" w:rsidRPr="00AA009D">
        <w:rPr>
          <w:color w:val="000000"/>
        </w:rPr>
        <w:t xml:space="preserve"> </w:t>
      </w:r>
      <w:proofErr w:type="spellStart"/>
      <w:ins w:id="91" w:author="tim liptrot" w:date="2020-05-06T13:24:00Z">
        <w:r w:rsidR="00066D6D" w:rsidRPr="00AA009D">
          <w:rPr>
            <w:color w:val="000000"/>
          </w:rPr>
          <w:t>Birkenholtz</w:t>
        </w:r>
        <w:proofErr w:type="spellEnd"/>
        <w:r w:rsidR="00066D6D" w:rsidRPr="00AA009D">
          <w:rPr>
            <w:color w:val="000000"/>
          </w:rPr>
          <w:t xml:space="preserve">, 2016). </w:t>
        </w:r>
      </w:ins>
      <w:ins w:id="92" w:author="tim liptrot" w:date="2020-05-05T22:21:00Z">
        <w:del w:id="93" w:author="Hussam Hussein" w:date="2020-05-10T21:42:00Z">
          <w:r w:rsidR="00C875C1" w:rsidRPr="00AA009D" w:rsidDel="00CF432E">
            <w:rPr>
              <w:color w:val="000000"/>
            </w:rPr>
            <w:delText>Much</w:delText>
          </w:r>
        </w:del>
      </w:ins>
      <w:ins w:id="94" w:author="Hussam Hussein" w:date="2020-05-10T21:42:00Z">
        <w:r w:rsidR="00CF432E" w:rsidRPr="00AA009D">
          <w:rPr>
            <w:color w:val="000000"/>
          </w:rPr>
          <w:t>Extensive</w:t>
        </w:r>
      </w:ins>
      <w:ins w:id="95" w:author="tim liptrot" w:date="2020-05-05T22:21:00Z">
        <w:r w:rsidR="00C875C1" w:rsidRPr="00AA009D">
          <w:rPr>
            <w:color w:val="000000"/>
          </w:rPr>
          <w:t xml:space="preserve"> academic work around reallocation therefore focuses on equity and compensation mechanisms (</w:t>
        </w:r>
        <w:proofErr w:type="spellStart"/>
        <w:r w:rsidR="00C875C1" w:rsidRPr="00AA009D">
          <w:rPr>
            <w:color w:val="000000"/>
          </w:rPr>
          <w:t>Mold</w:t>
        </w:r>
      </w:ins>
      <w:ins w:id="96" w:author="tim liptrot" w:date="2020-05-05T22:22:00Z">
        <w:r w:rsidR="00C875C1" w:rsidRPr="00AA009D">
          <w:rPr>
            <w:color w:val="000000"/>
          </w:rPr>
          <w:t>en</w:t>
        </w:r>
        <w:proofErr w:type="spellEnd"/>
        <w:r w:rsidR="00C875C1" w:rsidRPr="00AA009D">
          <w:rPr>
            <w:color w:val="000000"/>
          </w:rPr>
          <w:t xml:space="preserve">, 2007; </w:t>
        </w:r>
        <w:proofErr w:type="spellStart"/>
        <w:r w:rsidR="00C875C1" w:rsidRPr="00AA009D">
          <w:rPr>
            <w:color w:val="000000"/>
          </w:rPr>
          <w:t>Celio</w:t>
        </w:r>
        <w:proofErr w:type="spellEnd"/>
        <w:r w:rsidR="00C875C1" w:rsidRPr="00AA009D">
          <w:rPr>
            <w:color w:val="000000"/>
          </w:rPr>
          <w:t xml:space="preserve"> et al. 2009; </w:t>
        </w:r>
        <w:proofErr w:type="spellStart"/>
        <w:r w:rsidR="00C875C1" w:rsidRPr="00AA009D">
          <w:rPr>
            <w:color w:val="000000"/>
          </w:rPr>
          <w:t>Hoogest</w:t>
        </w:r>
      </w:ins>
      <w:ins w:id="97" w:author="tim liptrot" w:date="2020-05-05T22:25:00Z">
        <w:r w:rsidR="00C875C1" w:rsidRPr="00AA009D">
          <w:rPr>
            <w:color w:val="000000"/>
          </w:rPr>
          <w:t>eg</w:t>
        </w:r>
      </w:ins>
      <w:ins w:id="98" w:author="tim liptrot" w:date="2020-05-05T22:22:00Z">
        <w:r w:rsidR="00C875C1" w:rsidRPr="00AA009D">
          <w:rPr>
            <w:color w:val="000000"/>
          </w:rPr>
          <w:t>er</w:t>
        </w:r>
        <w:proofErr w:type="spellEnd"/>
        <w:r w:rsidR="00C875C1" w:rsidRPr="00AA009D">
          <w:rPr>
            <w:color w:val="000000"/>
          </w:rPr>
          <w:t xml:space="preserve"> and Wester, </w:t>
        </w:r>
      </w:ins>
      <w:ins w:id="99" w:author="tim liptrot" w:date="2020-05-05T22:25:00Z">
        <w:r w:rsidR="00C875C1" w:rsidRPr="00AA009D">
          <w:rPr>
            <w:color w:val="000000"/>
          </w:rPr>
          <w:t>2015</w:t>
        </w:r>
      </w:ins>
      <w:ins w:id="100" w:author="tim liptrot" w:date="2020-05-05T22:24:00Z">
        <w:r w:rsidR="00C875C1" w:rsidRPr="00AA009D">
          <w:rPr>
            <w:color w:val="000000"/>
          </w:rPr>
          <w:t xml:space="preserve">; Hommes and </w:t>
        </w:r>
        <w:proofErr w:type="spellStart"/>
        <w:r w:rsidR="00C875C1" w:rsidRPr="00AA009D">
          <w:rPr>
            <w:color w:val="000000"/>
          </w:rPr>
          <w:t>Boelens</w:t>
        </w:r>
        <w:proofErr w:type="spellEnd"/>
        <w:r w:rsidR="00C875C1" w:rsidRPr="00AA009D">
          <w:rPr>
            <w:color w:val="000000"/>
          </w:rPr>
          <w:t>, 2017</w:t>
        </w:r>
      </w:ins>
      <w:ins w:id="101" w:author="tim liptrot" w:date="2020-05-06T13:28:00Z">
        <w:r w:rsidR="00066D6D" w:rsidRPr="00AA009D">
          <w:rPr>
            <w:color w:val="000000"/>
          </w:rPr>
          <w:t>; Dai et al</w:t>
        </w:r>
      </w:ins>
      <w:ins w:id="102" w:author="tim liptrot" w:date="2020-05-06T13:29:00Z">
        <w:r w:rsidR="00066D6D" w:rsidRPr="00AA009D">
          <w:rPr>
            <w:color w:val="000000"/>
          </w:rPr>
          <w:t>.</w:t>
        </w:r>
      </w:ins>
      <w:ins w:id="103" w:author="tim liptrot" w:date="2020-05-06T13:28:00Z">
        <w:r w:rsidR="00066D6D" w:rsidRPr="00AA009D">
          <w:rPr>
            <w:color w:val="000000"/>
          </w:rPr>
          <w:t xml:space="preserve"> 2017</w:t>
        </w:r>
      </w:ins>
      <w:ins w:id="104" w:author="tim liptrot" w:date="2020-05-05T22:25:00Z">
        <w:r w:rsidR="00C875C1" w:rsidRPr="00AA009D">
          <w:rPr>
            <w:color w:val="000000"/>
          </w:rPr>
          <w:t>)</w:t>
        </w:r>
      </w:ins>
      <w:ins w:id="105" w:author="tim liptrot" w:date="2020-05-05T22:21:00Z">
        <w:r w:rsidR="00C875C1" w:rsidRPr="00AA009D">
          <w:rPr>
            <w:color w:val="000000"/>
          </w:rPr>
          <w:t>.</w:t>
        </w:r>
      </w:ins>
    </w:p>
    <w:p w14:paraId="4398D079" w14:textId="07F506CD" w:rsidR="00C875C1" w:rsidRPr="00AA009D" w:rsidRDefault="00C875C1" w:rsidP="008C362A">
      <w:pPr>
        <w:pBdr>
          <w:top w:val="nil"/>
          <w:left w:val="nil"/>
          <w:bottom w:val="nil"/>
          <w:right w:val="nil"/>
          <w:between w:val="nil"/>
        </w:pBdr>
        <w:rPr>
          <w:ins w:id="106" w:author="tim liptrot" w:date="2020-05-05T22:04:00Z"/>
          <w:color w:val="000000"/>
        </w:rPr>
      </w:pPr>
      <w:ins w:id="107" w:author="tim liptrot" w:date="2020-05-05T22:26:00Z">
        <w:r w:rsidRPr="00AA009D">
          <w:rPr>
            <w:color w:val="000000"/>
          </w:rPr>
          <w:t>These studies have focused</w:t>
        </w:r>
      </w:ins>
      <w:ins w:id="108" w:author="tim liptrot" w:date="2020-05-14T12:28:00Z">
        <w:r w:rsidR="00DD03A3" w:rsidRPr="00AA009D">
          <w:rPr>
            <w:color w:val="000000"/>
          </w:rPr>
          <w:t xml:space="preserve"> </w:t>
        </w:r>
      </w:ins>
      <w:ins w:id="109" w:author="tim liptrot" w:date="2020-05-05T22:26:00Z">
        <w:r w:rsidRPr="00AA009D">
          <w:rPr>
            <w:color w:val="000000"/>
          </w:rPr>
          <w:t xml:space="preserve">on contexts in which urban users have </w:t>
        </w:r>
      </w:ins>
      <w:ins w:id="110" w:author="tim liptrot" w:date="2020-05-05T22:39:00Z">
        <w:r w:rsidR="00827270" w:rsidRPr="00AA009D">
          <w:rPr>
            <w:color w:val="000000"/>
          </w:rPr>
          <w:t xml:space="preserve">greater influence over state decisions </w:t>
        </w:r>
      </w:ins>
      <w:ins w:id="111" w:author="tim liptrot" w:date="2020-05-05T22:27:00Z">
        <w:r w:rsidRPr="00AA009D">
          <w:rPr>
            <w:color w:val="000000"/>
          </w:rPr>
          <w:t>(</w:t>
        </w:r>
        <w:proofErr w:type="spellStart"/>
        <w:r w:rsidRPr="00AA009D">
          <w:rPr>
            <w:color w:val="000000"/>
          </w:rPr>
          <w:t>Komakech</w:t>
        </w:r>
        <w:proofErr w:type="spellEnd"/>
        <w:r w:rsidRPr="00AA009D">
          <w:rPr>
            <w:color w:val="000000"/>
          </w:rPr>
          <w:t xml:space="preserve"> and </w:t>
        </w:r>
        <w:proofErr w:type="spellStart"/>
        <w:r w:rsidRPr="00AA009D">
          <w:rPr>
            <w:color w:val="000000"/>
          </w:rPr>
          <w:t>Bont</w:t>
        </w:r>
        <w:proofErr w:type="spellEnd"/>
        <w:r w:rsidRPr="00AA009D">
          <w:rPr>
            <w:color w:val="000000"/>
          </w:rPr>
          <w:t xml:space="preserve">, 2018; </w:t>
        </w:r>
      </w:ins>
      <w:ins w:id="112" w:author="tim liptrot" w:date="2020-05-05T22:28:00Z">
        <w:r w:rsidRPr="00AA009D">
          <w:rPr>
            <w:color w:val="000000"/>
          </w:rPr>
          <w:t>Punjabi and Johnson, 2018)</w:t>
        </w:r>
      </w:ins>
      <w:ins w:id="113" w:author="tim liptrot" w:date="2020-05-05T22:39:00Z">
        <w:r w:rsidR="00827270" w:rsidRPr="00AA009D">
          <w:rPr>
            <w:color w:val="000000"/>
          </w:rPr>
          <w:t xml:space="preserve">. </w:t>
        </w:r>
      </w:ins>
      <w:ins w:id="114" w:author="tim liptrot" w:date="2020-05-05T22:43:00Z">
        <w:r w:rsidR="001D2315" w:rsidRPr="00AA009D">
          <w:rPr>
            <w:color w:val="000000"/>
          </w:rPr>
          <w:t xml:space="preserve">However, urban bias is </w:t>
        </w:r>
      </w:ins>
      <w:ins w:id="115" w:author="tim liptrot" w:date="2020-05-05T22:44:00Z">
        <w:r w:rsidR="001D2315" w:rsidRPr="00AA009D">
          <w:rPr>
            <w:color w:val="000000"/>
          </w:rPr>
          <w:t xml:space="preserve">not </w:t>
        </w:r>
      </w:ins>
      <w:ins w:id="116" w:author="tim liptrot" w:date="2020-05-05T22:43:00Z">
        <w:r w:rsidR="001D2315" w:rsidRPr="00AA009D">
          <w:rPr>
            <w:color w:val="000000"/>
          </w:rPr>
          <w:t xml:space="preserve">universal </w:t>
        </w:r>
      </w:ins>
      <w:ins w:id="117" w:author="tim liptrot" w:date="2020-05-05T22:44:00Z">
        <w:r w:rsidR="001D2315" w:rsidRPr="00AA009D">
          <w:rPr>
            <w:color w:val="000000"/>
          </w:rPr>
          <w:t>(</w:t>
        </w:r>
        <w:proofErr w:type="spellStart"/>
        <w:r w:rsidR="001D2315" w:rsidRPr="00AA009D">
          <w:rPr>
            <w:color w:val="000000"/>
          </w:rPr>
          <w:t>Pierskalla</w:t>
        </w:r>
        <w:proofErr w:type="spellEnd"/>
        <w:r w:rsidR="001D2315" w:rsidRPr="00AA009D">
          <w:rPr>
            <w:color w:val="000000"/>
          </w:rPr>
          <w:t xml:space="preserve">, 2015). </w:t>
        </w:r>
      </w:ins>
      <w:r w:rsidR="00614535" w:rsidRPr="00AA009D">
        <w:rPr>
          <w:color w:val="000000"/>
        </w:rPr>
        <w:t xml:space="preserve">In some </w:t>
      </w:r>
      <w:proofErr w:type="gramStart"/>
      <w:r w:rsidR="00614535" w:rsidRPr="00AA009D">
        <w:rPr>
          <w:color w:val="000000"/>
        </w:rPr>
        <w:t>states</w:t>
      </w:r>
      <w:proofErr w:type="gramEnd"/>
      <w:r w:rsidR="00614535" w:rsidRPr="00AA009D">
        <w:rPr>
          <w:color w:val="000000"/>
        </w:rPr>
        <w:t xml:space="preserve"> farmers</w:t>
      </w:r>
      <w:ins w:id="118" w:author="tim liptrot" w:date="2020-05-05T22:44:00Z">
        <w:r w:rsidR="001D2315" w:rsidRPr="00AA009D">
          <w:rPr>
            <w:color w:val="000000"/>
          </w:rPr>
          <w:t xml:space="preserve"> </w:t>
        </w:r>
      </w:ins>
      <w:r w:rsidR="00614535" w:rsidRPr="00AA009D">
        <w:rPr>
          <w:color w:val="000000"/>
        </w:rPr>
        <w:t xml:space="preserve">may be more </w:t>
      </w:r>
      <w:proofErr w:type="spellStart"/>
      <w:r w:rsidR="00614535" w:rsidRPr="00AA009D">
        <w:rPr>
          <w:color w:val="000000"/>
        </w:rPr>
        <w:t>infleuncial</w:t>
      </w:r>
      <w:proofErr w:type="spellEnd"/>
      <w:r w:rsidR="00614535" w:rsidRPr="00AA009D">
        <w:rPr>
          <w:color w:val="000000"/>
        </w:rPr>
        <w:t xml:space="preserve"> than high-value-added</w:t>
      </w:r>
      <w:ins w:id="119" w:author="tim liptrot" w:date="2020-05-05T22:44:00Z">
        <w:r w:rsidR="001D2315" w:rsidRPr="00AA009D">
          <w:rPr>
            <w:color w:val="000000"/>
          </w:rPr>
          <w:t xml:space="preserve"> </w:t>
        </w:r>
      </w:ins>
      <w:ins w:id="120" w:author="tim liptrot" w:date="2020-05-05T22:45:00Z">
        <w:r w:rsidR="001D2315" w:rsidRPr="00AA009D">
          <w:rPr>
            <w:color w:val="000000"/>
          </w:rPr>
          <w:t xml:space="preserve">water users. </w:t>
        </w:r>
      </w:ins>
      <w:ins w:id="121" w:author="tim liptrot" w:date="2020-05-05T22:46:00Z">
        <w:r w:rsidR="001D2315" w:rsidRPr="00AA009D">
          <w:rPr>
            <w:color w:val="000000"/>
          </w:rPr>
          <w:t xml:space="preserve">In </w:t>
        </w:r>
      </w:ins>
      <w:r w:rsidR="00614535" w:rsidRPr="00AA009D">
        <w:rPr>
          <w:color w:val="000000"/>
        </w:rPr>
        <w:t xml:space="preserve">the </w:t>
      </w:r>
      <w:ins w:id="122" w:author="tim liptrot" w:date="2020-05-07T10:41:00Z">
        <w:r w:rsidR="00C3082D" w:rsidRPr="00AA009D">
          <w:rPr>
            <w:color w:val="000000"/>
          </w:rPr>
          <w:t>Texas</w:t>
        </w:r>
      </w:ins>
      <w:r w:rsidR="00614535" w:rsidRPr="00AA009D">
        <w:rPr>
          <w:color w:val="000000"/>
        </w:rPr>
        <w:t xml:space="preserve"> legislature and judiciary</w:t>
      </w:r>
      <w:ins w:id="123" w:author="tim liptrot" w:date="2020-05-05T22:46:00Z">
        <w:r w:rsidR="001D2315" w:rsidRPr="00AA009D">
          <w:rPr>
            <w:color w:val="000000"/>
          </w:rPr>
          <w:t>, landowners have</w:t>
        </w:r>
      </w:ins>
      <w:r w:rsidR="00614535" w:rsidRPr="00AA009D">
        <w:rPr>
          <w:color w:val="000000"/>
        </w:rPr>
        <w:t xml:space="preserve"> prevented any regulation of</w:t>
      </w:r>
      <w:ins w:id="124" w:author="tim liptrot" w:date="2020-05-05T22:47:00Z">
        <w:r w:rsidR="001D2315" w:rsidRPr="00AA009D">
          <w:rPr>
            <w:color w:val="000000"/>
          </w:rPr>
          <w:t xml:space="preserve"> groundwater pumping</w:t>
        </w:r>
      </w:ins>
      <w:ins w:id="125" w:author="tim liptrot" w:date="2020-05-07T10:41:00Z">
        <w:r w:rsidR="00C3082D" w:rsidRPr="00AA009D">
          <w:rPr>
            <w:color w:val="000000"/>
          </w:rPr>
          <w:t xml:space="preserve"> </w:t>
        </w:r>
      </w:ins>
      <w:ins w:id="126" w:author="tim liptrot" w:date="2020-05-05T22:47:00Z">
        <w:r w:rsidR="001D2315" w:rsidRPr="00AA009D">
          <w:rPr>
            <w:color w:val="000000"/>
          </w:rPr>
          <w:t>(</w:t>
        </w:r>
      </w:ins>
      <w:ins w:id="127" w:author="tim liptrot" w:date="2020-05-05T22:48:00Z">
        <w:r w:rsidR="001D2315" w:rsidRPr="00AA009D">
          <w:rPr>
            <w:color w:val="000000"/>
          </w:rPr>
          <w:t xml:space="preserve">Kaiser and Phillips, 1998). </w:t>
        </w:r>
      </w:ins>
      <w:ins w:id="128" w:author="tim liptrot" w:date="2020-05-07T10:42:00Z">
        <w:r w:rsidR="00C3082D" w:rsidRPr="00AA009D">
          <w:rPr>
            <w:color w:val="000000"/>
          </w:rPr>
          <w:t>Australia’s water</w:t>
        </w:r>
      </w:ins>
      <w:ins w:id="129" w:author="tim liptrot" w:date="2020-05-05T22:48:00Z">
        <w:r w:rsidR="001D2315" w:rsidRPr="00AA009D">
          <w:rPr>
            <w:color w:val="000000"/>
          </w:rPr>
          <w:t xml:space="preserve"> markets by recognizing </w:t>
        </w:r>
      </w:ins>
      <w:ins w:id="130" w:author="tim liptrot" w:date="2020-05-05T22:49:00Z">
        <w:r w:rsidR="001D2315" w:rsidRPr="00AA009D">
          <w:rPr>
            <w:color w:val="000000"/>
          </w:rPr>
          <w:t xml:space="preserve">even lapsed rights </w:t>
        </w:r>
      </w:ins>
      <w:r w:rsidR="00614535" w:rsidRPr="00AA009D">
        <w:rPr>
          <w:color w:val="000000"/>
        </w:rPr>
        <w:t xml:space="preserve">to the benefit of </w:t>
      </w:r>
      <w:proofErr w:type="gramStart"/>
      <w:r w:rsidR="00614535" w:rsidRPr="00AA009D">
        <w:rPr>
          <w:color w:val="000000"/>
        </w:rPr>
        <w:t>farmers</w:t>
      </w:r>
      <w:ins w:id="131" w:author="tim liptrot" w:date="2020-05-05T22:49:00Z">
        <w:r w:rsidR="001D2315" w:rsidRPr="00AA009D">
          <w:rPr>
            <w:color w:val="000000"/>
          </w:rPr>
          <w:t>(</w:t>
        </w:r>
        <w:proofErr w:type="gramEnd"/>
        <w:r w:rsidR="001D2315" w:rsidRPr="00AA009D">
          <w:rPr>
            <w:color w:val="000000"/>
          </w:rPr>
          <w:t xml:space="preserve">Wheeler et al. 2014). </w:t>
        </w:r>
      </w:ins>
      <w:ins w:id="132" w:author="tim liptrot" w:date="2020-05-07T10:42:00Z">
        <w:r w:rsidR="00C3082D" w:rsidRPr="00AA009D">
          <w:rPr>
            <w:color w:val="000000"/>
          </w:rPr>
          <w:t>In</w:t>
        </w:r>
      </w:ins>
      <w:ins w:id="133" w:author="tim liptrot" w:date="2020-05-05T22:49:00Z">
        <w:r w:rsidR="001D2315" w:rsidRPr="00AA009D">
          <w:rPr>
            <w:color w:val="000000"/>
          </w:rPr>
          <w:t xml:space="preserve"> Yemen </w:t>
        </w:r>
      </w:ins>
      <w:ins w:id="134" w:author="tim liptrot" w:date="2020-05-06T14:25:00Z">
        <w:r w:rsidR="004652D5" w:rsidRPr="00AA009D">
          <w:rPr>
            <w:color w:val="000000"/>
          </w:rPr>
          <w:t>tribal</w:t>
        </w:r>
      </w:ins>
      <w:ins w:id="135" w:author="tim liptrot" w:date="2020-05-05T22:51:00Z">
        <w:r w:rsidR="00FD14AD" w:rsidRPr="00AA009D">
          <w:rPr>
            <w:color w:val="000000"/>
          </w:rPr>
          <w:t xml:space="preserve"> </w:t>
        </w:r>
      </w:ins>
      <w:r w:rsidR="00614535" w:rsidRPr="00AA009D">
        <w:rPr>
          <w:color w:val="000000"/>
        </w:rPr>
        <w:t xml:space="preserve">elites successfully oppose any groundwater regulations </w:t>
      </w:r>
      <w:ins w:id="136" w:author="tim liptrot" w:date="2020-05-05T22:51:00Z">
        <w:r w:rsidR="00FD14AD" w:rsidRPr="00AA009D">
          <w:rPr>
            <w:color w:val="000000"/>
          </w:rPr>
          <w:t>(Z</w:t>
        </w:r>
      </w:ins>
      <w:ins w:id="137" w:author="tim liptrot" w:date="2020-05-05T22:52:00Z">
        <w:r w:rsidR="00FD14AD" w:rsidRPr="00AA009D">
          <w:rPr>
            <w:color w:val="000000"/>
          </w:rPr>
          <w:t>eitoun et al. 2012).</w:t>
        </w:r>
      </w:ins>
      <w:ins w:id="138" w:author="tim liptrot" w:date="2020-05-14T12:28:00Z">
        <w:r w:rsidR="00DD03A3" w:rsidRPr="00AA009D">
          <w:rPr>
            <w:color w:val="000000"/>
          </w:rPr>
          <w:t xml:space="preserve"> In Morocco, state-sponsored megaprojects</w:t>
        </w:r>
      </w:ins>
      <w:ins w:id="139" w:author="tim liptrot" w:date="2020-05-14T12:29:00Z">
        <w:r w:rsidR="00DD03A3" w:rsidRPr="00AA009D">
          <w:rPr>
            <w:color w:val="000000"/>
          </w:rPr>
          <w:t xml:space="preserve"> served interests of </w:t>
        </w:r>
      </w:ins>
      <w:r w:rsidR="00614535" w:rsidRPr="00AA009D">
        <w:rPr>
          <w:color w:val="000000"/>
        </w:rPr>
        <w:t>politically connected</w:t>
      </w:r>
      <w:ins w:id="140" w:author="tim liptrot" w:date="2020-05-14T12:29:00Z">
        <w:r w:rsidR="00DD03A3" w:rsidRPr="00AA009D">
          <w:rPr>
            <w:color w:val="000000"/>
          </w:rPr>
          <w:t>, wealthier farmers (</w:t>
        </w:r>
        <w:proofErr w:type="spellStart"/>
        <w:r w:rsidR="00DD03A3" w:rsidRPr="00AA009D">
          <w:rPr>
            <w:color w:val="000000"/>
          </w:rPr>
          <w:t>Houdret</w:t>
        </w:r>
        <w:proofErr w:type="spellEnd"/>
        <w:r w:rsidR="00DD03A3" w:rsidRPr="00AA009D">
          <w:rPr>
            <w:color w:val="000000"/>
          </w:rPr>
          <w:t>, 2012).</w:t>
        </w:r>
      </w:ins>
    </w:p>
    <w:p w14:paraId="66E8143D" w14:textId="24D965CB" w:rsidR="007875BD" w:rsidRPr="00AA009D" w:rsidRDefault="007875BD" w:rsidP="00024945">
      <w:pPr>
        <w:pBdr>
          <w:top w:val="nil"/>
          <w:left w:val="nil"/>
          <w:bottom w:val="nil"/>
          <w:right w:val="nil"/>
          <w:between w:val="nil"/>
        </w:pBdr>
        <w:rPr>
          <w:color w:val="000000"/>
        </w:rPr>
      </w:pPr>
      <w:bookmarkStart w:id="141" w:name="_Hlk40274201"/>
      <w:r w:rsidRPr="00AA009D">
        <w:rPr>
          <w:i/>
          <w:iCs/>
          <w:color w:val="000000"/>
        </w:rPr>
        <w:t>Groundwater Reallocation</w:t>
      </w:r>
    </w:p>
    <w:p w14:paraId="51A467F4" w14:textId="42185A1C" w:rsidR="00E565FE" w:rsidRPr="00AA009D" w:rsidRDefault="007875BD" w:rsidP="00024945">
      <w:pPr>
        <w:pBdr>
          <w:top w:val="nil"/>
          <w:left w:val="nil"/>
          <w:bottom w:val="nil"/>
          <w:right w:val="nil"/>
          <w:between w:val="nil"/>
        </w:pBdr>
        <w:rPr>
          <w:color w:val="000000"/>
        </w:rPr>
      </w:pPr>
      <w:r w:rsidRPr="00AA009D">
        <w:rPr>
          <w:color w:val="000000"/>
        </w:rPr>
        <w:t xml:space="preserve">Most work on water reallocation focuses on surface water, partly because groundwater reallocation faces steeper practical and political challenges. Firstly, </w:t>
      </w:r>
      <w:r w:rsidR="00E565FE" w:rsidRPr="00AA009D">
        <w:rPr>
          <w:color w:val="000000"/>
        </w:rPr>
        <w:t>when surface water is reallocated</w:t>
      </w:r>
      <w:ins w:id="142" w:author="tim liptrot" w:date="2020-05-07T10:42:00Z">
        <w:r w:rsidR="00C3082D" w:rsidRPr="00AA009D">
          <w:rPr>
            <w:color w:val="000000"/>
          </w:rPr>
          <w:t xml:space="preserve"> users</w:t>
        </w:r>
      </w:ins>
      <w:ins w:id="143" w:author="tim liptrot" w:date="2020-05-06T14:09:00Z">
        <w:r w:rsidR="008B2FE0" w:rsidRPr="00AA009D">
          <w:rPr>
            <w:color w:val="000000"/>
          </w:rPr>
          <w:t xml:space="preserve"> often turn to groundwater. </w:t>
        </w:r>
      </w:ins>
      <w:r w:rsidR="00E565FE" w:rsidRPr="00AA009D">
        <w:rPr>
          <w:color w:val="000000"/>
        </w:rPr>
        <w:t>As</w:t>
      </w:r>
      <w:ins w:id="144" w:author="tim liptrot" w:date="2020-05-06T14:10:00Z">
        <w:r w:rsidR="008B2FE0" w:rsidRPr="00AA009D">
          <w:rPr>
            <w:color w:val="000000"/>
          </w:rPr>
          <w:t xml:space="preserve"> urban users appropriate surface water, farmers</w:t>
        </w:r>
      </w:ins>
      <w:r w:rsidR="00E565FE" w:rsidRPr="00AA009D">
        <w:rPr>
          <w:color w:val="000000"/>
        </w:rPr>
        <w:t xml:space="preserve"> often switch to </w:t>
      </w:r>
      <w:ins w:id="145" w:author="tim liptrot" w:date="2020-05-06T14:10:00Z">
        <w:r w:rsidR="008B2FE0" w:rsidRPr="00AA009D">
          <w:rPr>
            <w:color w:val="000000"/>
          </w:rPr>
          <w:t>groundwater</w:t>
        </w:r>
      </w:ins>
      <w:r w:rsidR="00E565FE" w:rsidRPr="00AA009D">
        <w:rPr>
          <w:color w:val="000000"/>
        </w:rPr>
        <w:t xml:space="preserve">, mitigating short term social consequences </w:t>
      </w:r>
      <w:ins w:id="146" w:author="tim liptrot" w:date="2020-05-06T14:10:00Z">
        <w:r w:rsidR="008B2FE0" w:rsidRPr="00AA009D">
          <w:rPr>
            <w:color w:val="000000"/>
          </w:rPr>
          <w:t>(</w:t>
        </w:r>
        <w:proofErr w:type="spellStart"/>
        <w:r w:rsidR="008B2FE0" w:rsidRPr="00AA009D">
          <w:rPr>
            <w:color w:val="000000"/>
          </w:rPr>
          <w:t>Molle</w:t>
        </w:r>
        <w:proofErr w:type="spellEnd"/>
        <w:r w:rsidR="008B2FE0" w:rsidRPr="00AA009D">
          <w:rPr>
            <w:color w:val="000000"/>
          </w:rPr>
          <w:t xml:space="preserve"> and Berkoff 2009).</w:t>
        </w:r>
      </w:ins>
    </w:p>
    <w:p w14:paraId="3DE6AB88" w14:textId="351B87C9" w:rsidR="00E565FE" w:rsidRPr="00AA009D" w:rsidRDefault="00E565FE" w:rsidP="00E565FE">
      <w:pPr>
        <w:pBdr>
          <w:top w:val="nil"/>
          <w:left w:val="nil"/>
          <w:bottom w:val="nil"/>
          <w:right w:val="nil"/>
          <w:between w:val="nil"/>
        </w:pBdr>
        <w:rPr>
          <w:ins w:id="147" w:author="tim liptrot" w:date="2020-05-06T15:53:00Z"/>
          <w:color w:val="000000"/>
        </w:rPr>
      </w:pPr>
      <w:r w:rsidRPr="00AA009D">
        <w:rPr>
          <w:color w:val="000000"/>
        </w:rPr>
        <w:t>Secondly, r</w:t>
      </w:r>
      <w:ins w:id="148" w:author="tim liptrot" w:date="2020-05-07T10:48:00Z">
        <w:r w:rsidRPr="00AA009D">
          <w:rPr>
            <w:color w:val="000000"/>
          </w:rPr>
          <w:t xml:space="preserve">educing </w:t>
        </w:r>
      </w:ins>
      <w:r w:rsidRPr="00AA009D">
        <w:rPr>
          <w:color w:val="000000"/>
        </w:rPr>
        <w:t xml:space="preserve">groundwater </w:t>
      </w:r>
      <w:ins w:id="149" w:author="tim liptrot" w:date="2020-05-07T10:48:00Z">
        <w:r w:rsidRPr="00AA009D">
          <w:rPr>
            <w:color w:val="000000"/>
          </w:rPr>
          <w:t>abstraction presents high political and practical challenges</w:t>
        </w:r>
      </w:ins>
      <w:ins w:id="150" w:author="tim liptrot" w:date="2020-05-06T15:53:00Z">
        <w:r w:rsidRPr="00AA009D">
          <w:rPr>
            <w:color w:val="000000"/>
          </w:rPr>
          <w:t xml:space="preserve"> (</w:t>
        </w:r>
        <w:proofErr w:type="spellStart"/>
        <w:r w:rsidRPr="00AA009D">
          <w:rPr>
            <w:color w:val="000000"/>
          </w:rPr>
          <w:t>Molle</w:t>
        </w:r>
        <w:proofErr w:type="spellEnd"/>
        <w:r w:rsidRPr="00AA009D">
          <w:rPr>
            <w:color w:val="000000"/>
          </w:rPr>
          <w:t xml:space="preserve"> and </w:t>
        </w:r>
        <w:proofErr w:type="spellStart"/>
        <w:r w:rsidRPr="00AA009D">
          <w:rPr>
            <w:color w:val="000000"/>
          </w:rPr>
          <w:t>Closas</w:t>
        </w:r>
        <w:proofErr w:type="spellEnd"/>
        <w:r w:rsidRPr="00AA009D">
          <w:rPr>
            <w:color w:val="000000"/>
          </w:rPr>
          <w:t>, 2017</w:t>
        </w:r>
      </w:ins>
      <w:r w:rsidRPr="00AA009D">
        <w:rPr>
          <w:color w:val="000000"/>
        </w:rPr>
        <w:t>; Blanco-Gutierrez et al., 2011</w:t>
      </w:r>
      <w:ins w:id="151" w:author="tim liptrot" w:date="2020-05-06T15:53:00Z">
        <w:r w:rsidRPr="00AA009D">
          <w:rPr>
            <w:color w:val="000000"/>
          </w:rPr>
          <w:t xml:space="preserve">). </w:t>
        </w:r>
      </w:ins>
      <w:ins w:id="152" w:author="tim liptrot" w:date="2020-05-06T16:16:00Z">
        <w:r w:rsidRPr="00AA009D">
          <w:rPr>
            <w:color w:val="000000"/>
          </w:rPr>
          <w:t>Community governance has succeeded in some contexts</w:t>
        </w:r>
        <w:del w:id="153" w:author="Hussam Hussein" w:date="2020-05-10T21:48:00Z">
          <w:r w:rsidRPr="00AA009D" w:rsidDel="005D38AD">
            <w:rPr>
              <w:color w:val="000000"/>
            </w:rPr>
            <w:delText>,</w:delText>
          </w:r>
        </w:del>
        <w:r w:rsidRPr="00AA009D">
          <w:rPr>
            <w:color w:val="000000"/>
          </w:rPr>
          <w:t xml:space="preserve"> bu</w:t>
        </w:r>
      </w:ins>
      <w:ins w:id="154" w:author="tim liptrot" w:date="2020-05-07T10:49:00Z">
        <w:r w:rsidRPr="00AA009D">
          <w:rPr>
            <w:color w:val="000000"/>
          </w:rPr>
          <w:t>t</w:t>
        </w:r>
      </w:ins>
      <w:ins w:id="155" w:author="tim liptrot" w:date="2020-05-06T16:16:00Z">
        <w:r w:rsidRPr="00AA009D">
          <w:rPr>
            <w:color w:val="000000"/>
          </w:rPr>
          <w:t xml:space="preserve"> is dependent on specific community characteristics (</w:t>
        </w:r>
      </w:ins>
      <w:ins w:id="156" w:author="tim liptrot" w:date="2020-05-07T10:49:00Z">
        <w:r w:rsidRPr="00AA009D">
          <w:rPr>
            <w:color w:val="000000"/>
          </w:rPr>
          <w:t>Ibid.</w:t>
        </w:r>
      </w:ins>
      <w:ins w:id="157" w:author="tim liptrot" w:date="2020-05-06T16:16:00Z">
        <w:r w:rsidRPr="00AA009D">
          <w:rPr>
            <w:color w:val="000000"/>
          </w:rPr>
          <w:t xml:space="preserve">). </w:t>
        </w:r>
      </w:ins>
      <w:ins w:id="158" w:author="tim liptrot" w:date="2020-05-06T15:53:00Z">
        <w:r w:rsidRPr="00AA009D">
          <w:rPr>
            <w:color w:val="000000"/>
          </w:rPr>
          <w:t xml:space="preserve">States </w:t>
        </w:r>
      </w:ins>
      <w:ins w:id="159" w:author="tim liptrot" w:date="2020-05-07T10:49:00Z">
        <w:r w:rsidRPr="00AA009D">
          <w:rPr>
            <w:color w:val="000000"/>
          </w:rPr>
          <w:t>have</w:t>
        </w:r>
      </w:ins>
      <w:ins w:id="160" w:author="tim liptrot" w:date="2020-05-06T15:53:00Z">
        <w:r w:rsidRPr="00AA009D">
          <w:rPr>
            <w:color w:val="000000"/>
          </w:rPr>
          <w:t xml:space="preserve"> incentives to over-assign groundwater, often by allowing private wells for agricultural use to proliferate and exploit aquifers at unsustainable rates</w:t>
        </w:r>
      </w:ins>
      <w:ins w:id="161" w:author="tim liptrot" w:date="2020-05-06T16:13:00Z">
        <w:r w:rsidRPr="00AA009D">
          <w:rPr>
            <w:color w:val="000000"/>
          </w:rPr>
          <w:t xml:space="preserve"> (</w:t>
        </w:r>
        <w:proofErr w:type="spellStart"/>
        <w:r w:rsidRPr="00AA009D">
          <w:rPr>
            <w:color w:val="000000"/>
          </w:rPr>
          <w:t>M</w:t>
        </w:r>
      </w:ins>
      <w:ins w:id="162" w:author="tim liptrot" w:date="2020-05-06T16:14:00Z">
        <w:r w:rsidRPr="00AA009D">
          <w:rPr>
            <w:color w:val="000000"/>
          </w:rPr>
          <w:t>olle</w:t>
        </w:r>
        <w:proofErr w:type="spellEnd"/>
        <w:r w:rsidRPr="00AA009D">
          <w:rPr>
            <w:color w:val="000000"/>
          </w:rPr>
          <w:t xml:space="preserve">, Lopez-Gunn and </w:t>
        </w:r>
        <w:proofErr w:type="spellStart"/>
        <w:r w:rsidRPr="00AA009D">
          <w:rPr>
            <w:color w:val="000000"/>
          </w:rPr>
          <w:t>Steenbergen</w:t>
        </w:r>
        <w:proofErr w:type="spellEnd"/>
        <w:r w:rsidRPr="00AA009D">
          <w:rPr>
            <w:color w:val="000000"/>
          </w:rPr>
          <w:t xml:space="preserve">, 2018; </w:t>
        </w:r>
        <w:proofErr w:type="spellStart"/>
        <w:r w:rsidRPr="00AA009D">
          <w:rPr>
            <w:color w:val="000000"/>
          </w:rPr>
          <w:t>Hoogesteger</w:t>
        </w:r>
      </w:ins>
      <w:proofErr w:type="spellEnd"/>
      <w:ins w:id="163" w:author="tim liptrot" w:date="2020-05-14T21:35:00Z">
        <w:r w:rsidRPr="00AA009D">
          <w:rPr>
            <w:color w:val="000000"/>
          </w:rPr>
          <w:t xml:space="preserve"> and Wester, 2015</w:t>
        </w:r>
      </w:ins>
      <w:ins w:id="164" w:author="tim liptrot" w:date="2020-05-06T16:14:00Z">
        <w:r w:rsidRPr="00AA009D">
          <w:rPr>
            <w:color w:val="000000"/>
          </w:rPr>
          <w:t>)</w:t>
        </w:r>
      </w:ins>
      <w:ins w:id="165" w:author="tim liptrot" w:date="2020-05-06T15:53:00Z">
        <w:r w:rsidRPr="00AA009D">
          <w:rPr>
            <w:color w:val="000000"/>
          </w:rPr>
          <w:t>. Once abstraction is significantly greater than the recharge rate, reducing abstraction is often beyond the realistic means of the state. While states can pass regulations to limit wells and groundwater abstractions, groundwater regulation is rarely effective</w:t>
        </w:r>
      </w:ins>
      <w:r w:rsidRPr="00AA009D">
        <w:rPr>
          <w:color w:val="000000"/>
        </w:rPr>
        <w:t>. E</w:t>
      </w:r>
      <w:ins w:id="166" w:author="tim liptrot" w:date="2020-05-06T15:53:00Z">
        <w:r w:rsidRPr="00AA009D">
          <w:rPr>
            <w:color w:val="000000"/>
          </w:rPr>
          <w:t xml:space="preserve">xtensive resources </w:t>
        </w:r>
      </w:ins>
      <w:r w:rsidRPr="00AA009D">
        <w:rPr>
          <w:color w:val="000000"/>
        </w:rPr>
        <w:t xml:space="preserve">are </w:t>
      </w:r>
      <w:ins w:id="167" w:author="tim liptrot" w:date="2020-05-06T15:53:00Z">
        <w:r w:rsidRPr="00AA009D">
          <w:rPr>
            <w:color w:val="000000"/>
          </w:rPr>
          <w:t>required to regulate and monitor large numbers of dispersed wells</w:t>
        </w:r>
      </w:ins>
      <w:r w:rsidRPr="00AA009D">
        <w:rPr>
          <w:color w:val="000000"/>
        </w:rPr>
        <w:t xml:space="preserve">, in addition to </w:t>
      </w:r>
      <w:ins w:id="168" w:author="tim liptrot" w:date="2020-05-06T15:53:00Z">
        <w:r w:rsidRPr="00AA009D">
          <w:rPr>
            <w:color w:val="000000"/>
          </w:rPr>
          <w:t xml:space="preserve">and political barriers (Hussein, 2018). </w:t>
        </w:r>
      </w:ins>
      <w:ins w:id="169" w:author="tim liptrot" w:date="2020-05-14T21:36:00Z">
        <w:r w:rsidRPr="00AA009D">
          <w:rPr>
            <w:color w:val="000000"/>
          </w:rPr>
          <w:t>The</w:t>
        </w:r>
      </w:ins>
      <w:ins w:id="170" w:author="tim liptrot" w:date="2020-05-06T16:13:00Z">
        <w:r w:rsidRPr="00AA009D">
          <w:rPr>
            <w:color w:val="000000"/>
          </w:rPr>
          <w:t xml:space="preserve"> political incentives almost always support greater consumption, rather than demand management (Zeitoun, 2012; </w:t>
        </w:r>
        <w:proofErr w:type="spellStart"/>
        <w:proofErr w:type="gramStart"/>
        <w:r w:rsidRPr="00AA009D">
          <w:rPr>
            <w:color w:val="000000"/>
          </w:rPr>
          <w:t>Molle</w:t>
        </w:r>
        <w:proofErr w:type="spellEnd"/>
        <w:r w:rsidRPr="00AA009D">
          <w:rPr>
            <w:color w:val="000000"/>
          </w:rPr>
          <w:t xml:space="preserve"> </w:t>
        </w:r>
      </w:ins>
      <w:ins w:id="171" w:author="tim liptrot" w:date="2020-05-14T21:36:00Z">
        <w:r w:rsidRPr="00AA009D">
          <w:rPr>
            <w:color w:val="000000"/>
          </w:rPr>
          <w:t xml:space="preserve"> and</w:t>
        </w:r>
        <w:proofErr w:type="gramEnd"/>
        <w:r w:rsidRPr="00AA009D">
          <w:rPr>
            <w:color w:val="000000"/>
          </w:rPr>
          <w:t xml:space="preserve"> </w:t>
        </w:r>
        <w:proofErr w:type="spellStart"/>
        <w:r w:rsidRPr="00AA009D">
          <w:rPr>
            <w:color w:val="000000"/>
          </w:rPr>
          <w:t>Closas</w:t>
        </w:r>
      </w:ins>
      <w:proofErr w:type="spellEnd"/>
      <w:ins w:id="172" w:author="tim liptrot" w:date="2020-05-06T16:13:00Z">
        <w:r w:rsidRPr="00AA009D">
          <w:rPr>
            <w:color w:val="000000"/>
          </w:rPr>
          <w:t>, 201</w:t>
        </w:r>
      </w:ins>
      <w:ins w:id="173" w:author="tim liptrot" w:date="2020-05-14T21:36:00Z">
        <w:r w:rsidRPr="00AA009D">
          <w:rPr>
            <w:color w:val="000000"/>
          </w:rPr>
          <w:t>7</w:t>
        </w:r>
      </w:ins>
      <w:ins w:id="174" w:author="tim liptrot" w:date="2020-05-06T16:13:00Z">
        <w:r w:rsidRPr="00AA009D">
          <w:rPr>
            <w:color w:val="000000"/>
          </w:rPr>
          <w:t>).</w:t>
        </w:r>
      </w:ins>
      <w:r w:rsidRPr="00AA009D">
        <w:rPr>
          <w:color w:val="000000"/>
        </w:rPr>
        <w:t xml:space="preserve"> Increasing consumption creates short term growth and employment, and decreased consumption threaten economic recession, job loss, displeased interest groups and potential instability (Shah et al, 2019).</w:t>
      </w:r>
      <w:ins w:id="175" w:author="tim liptrot" w:date="2020-05-06T16:14:00Z">
        <w:r w:rsidRPr="00AA009D">
          <w:rPr>
            <w:color w:val="000000"/>
          </w:rPr>
          <w:t xml:space="preserve"> </w:t>
        </w:r>
      </w:ins>
      <w:proofErr w:type="spellStart"/>
      <w:ins w:id="176" w:author="tim liptrot" w:date="2020-05-06T16:22:00Z">
        <w:r w:rsidRPr="00AA009D">
          <w:rPr>
            <w:color w:val="000000"/>
          </w:rPr>
          <w:t>Steenbergen</w:t>
        </w:r>
        <w:proofErr w:type="spellEnd"/>
        <w:r w:rsidRPr="00AA009D">
          <w:rPr>
            <w:color w:val="000000"/>
          </w:rPr>
          <w:t xml:space="preserve"> et al. have argued that </w:t>
        </w:r>
      </w:ins>
      <w:ins w:id="177" w:author="tim liptrot" w:date="2020-05-06T16:23:00Z">
        <w:r w:rsidRPr="00AA009D">
          <w:rPr>
            <w:color w:val="000000"/>
          </w:rPr>
          <w:t>focusing on</w:t>
        </w:r>
      </w:ins>
      <w:ins w:id="178" w:author="tim liptrot" w:date="2020-05-06T16:22:00Z">
        <w:r w:rsidRPr="00AA009D">
          <w:rPr>
            <w:color w:val="000000"/>
          </w:rPr>
          <w:t xml:space="preserve"> “political will”</w:t>
        </w:r>
      </w:ins>
      <w:ins w:id="179" w:author="tim liptrot" w:date="2020-05-06T16:23:00Z">
        <w:r w:rsidRPr="00AA009D">
          <w:rPr>
            <w:color w:val="000000"/>
          </w:rPr>
          <w:t>, as interest of ministers and heads of state,</w:t>
        </w:r>
      </w:ins>
      <w:ins w:id="180" w:author="tim liptrot" w:date="2020-05-06T16:22:00Z">
        <w:r w:rsidRPr="00AA009D">
          <w:rPr>
            <w:color w:val="000000"/>
          </w:rPr>
          <w:t xml:space="preserve"> obscures </w:t>
        </w:r>
      </w:ins>
      <w:ins w:id="181" w:author="tim liptrot" w:date="2020-05-06T16:23:00Z">
        <w:r w:rsidRPr="00AA009D">
          <w:rPr>
            <w:color w:val="000000"/>
          </w:rPr>
          <w:t xml:space="preserve">important factors </w:t>
        </w:r>
      </w:ins>
      <w:ins w:id="182" w:author="tim liptrot" w:date="2020-05-06T16:24:00Z">
        <w:r w:rsidRPr="00AA009D">
          <w:rPr>
            <w:color w:val="000000"/>
          </w:rPr>
          <w:t>in groundwater governance such as corruption, clientelism, informal governance mechanisms, regional autonomy, and soft power</w:t>
        </w:r>
      </w:ins>
      <w:ins w:id="183" w:author="tim liptrot" w:date="2020-05-06T16:25:00Z">
        <w:r w:rsidRPr="00AA009D">
          <w:rPr>
            <w:color w:val="000000"/>
          </w:rPr>
          <w:t xml:space="preserve"> (2015).</w:t>
        </w:r>
      </w:ins>
    </w:p>
    <w:p w14:paraId="054EABC9" w14:textId="4781D136" w:rsidR="00B002A6" w:rsidRPr="00AA009D" w:rsidRDefault="00E565FE" w:rsidP="00024945">
      <w:pPr>
        <w:pBdr>
          <w:top w:val="nil"/>
          <w:left w:val="nil"/>
          <w:bottom w:val="nil"/>
          <w:right w:val="nil"/>
          <w:between w:val="nil"/>
        </w:pBdr>
        <w:rPr>
          <w:ins w:id="184" w:author="tim liptrot" w:date="2020-05-06T14:29:00Z"/>
          <w:color w:val="000000"/>
        </w:rPr>
      </w:pPr>
      <w:r w:rsidRPr="00AA009D">
        <w:rPr>
          <w:color w:val="000000"/>
        </w:rPr>
        <w:t xml:space="preserve">Despite the challenges, some states have attempted to reallocate groundwater. Competition between agriculture and higher-value-added users can lead to </w:t>
      </w:r>
      <w:proofErr w:type="spellStart"/>
      <w:r w:rsidRPr="00AA009D">
        <w:rPr>
          <w:color w:val="000000"/>
        </w:rPr>
        <w:t>overabstraction</w:t>
      </w:r>
      <w:proofErr w:type="spellEnd"/>
      <w:r w:rsidRPr="00AA009D">
        <w:rPr>
          <w:color w:val="000000"/>
        </w:rPr>
        <w:t>,</w:t>
      </w:r>
      <w:r w:rsidR="003D4ED0" w:rsidRPr="00AA009D">
        <w:rPr>
          <w:color w:val="000000"/>
        </w:rPr>
        <w:t xml:space="preserve"> which may cause declining water levels, salinization, and pollution. </w:t>
      </w:r>
      <w:ins w:id="185" w:author="tim liptrot" w:date="2020-05-07T10:43:00Z">
        <w:r w:rsidR="00C3082D" w:rsidRPr="00AA009D">
          <w:rPr>
            <w:color w:val="000000"/>
          </w:rPr>
          <w:t>In some urban suppli</w:t>
        </w:r>
      </w:ins>
      <w:ins w:id="186" w:author="tim liptrot" w:date="2020-05-07T10:44:00Z">
        <w:r w:rsidR="00C3082D" w:rsidRPr="00AA009D">
          <w:rPr>
            <w:color w:val="000000"/>
          </w:rPr>
          <w:t>ers</w:t>
        </w:r>
      </w:ins>
      <w:ins w:id="187" w:author="tim liptrot" w:date="2020-05-06T16:01:00Z">
        <w:r w:rsidR="00515C58" w:rsidRPr="00AA009D">
          <w:rPr>
            <w:color w:val="000000"/>
          </w:rPr>
          <w:t xml:space="preserve"> </w:t>
        </w:r>
      </w:ins>
      <w:r w:rsidR="003D4ED0" w:rsidRPr="00AA009D">
        <w:rPr>
          <w:color w:val="000000"/>
        </w:rPr>
        <w:t>have attempted to</w:t>
      </w:r>
      <w:ins w:id="188" w:author="tim liptrot" w:date="2020-05-06T16:01:00Z">
        <w:r w:rsidR="00515C58" w:rsidRPr="00AA009D">
          <w:rPr>
            <w:color w:val="000000"/>
          </w:rPr>
          <w:t xml:space="preserve"> prevent farmers from accessing groundwater. </w:t>
        </w:r>
      </w:ins>
      <w:ins w:id="189" w:author="tim liptrot" w:date="2020-05-06T14:12:00Z">
        <w:r w:rsidR="008B2FE0" w:rsidRPr="00AA009D">
          <w:rPr>
            <w:color w:val="000000"/>
          </w:rPr>
          <w:t xml:space="preserve">In Chennai India, </w:t>
        </w:r>
      </w:ins>
      <w:ins w:id="190" w:author="tim liptrot" w:date="2020-05-06T14:15:00Z">
        <w:r w:rsidR="008B2FE0" w:rsidRPr="00AA009D">
          <w:rPr>
            <w:color w:val="000000"/>
          </w:rPr>
          <w:t>the Metro Water Board attempted to ban groundwater extraction in hundreds of peri-urban villages to protect its supply</w:t>
        </w:r>
      </w:ins>
      <w:ins w:id="191" w:author="tim liptrot" w:date="2020-05-06T14:25:00Z">
        <w:r w:rsidR="004652D5" w:rsidRPr="00AA009D">
          <w:rPr>
            <w:color w:val="000000"/>
          </w:rPr>
          <w:t xml:space="preserve"> </w:t>
        </w:r>
      </w:ins>
      <w:ins w:id="192" w:author="tim liptrot" w:date="2020-05-06T14:16:00Z">
        <w:r w:rsidR="008B2FE0" w:rsidRPr="00AA009D">
          <w:rPr>
            <w:color w:val="000000"/>
          </w:rPr>
          <w:t>(Punjabi and Johnson 2018)</w:t>
        </w:r>
      </w:ins>
      <w:ins w:id="193" w:author="tim liptrot" w:date="2020-05-06T14:15:00Z">
        <w:r w:rsidR="008B2FE0" w:rsidRPr="00AA009D">
          <w:rPr>
            <w:color w:val="000000"/>
          </w:rPr>
          <w:t>.</w:t>
        </w:r>
      </w:ins>
      <w:ins w:id="194" w:author="tim liptrot" w:date="2020-05-06T14:16:00Z">
        <w:r w:rsidR="008B2FE0" w:rsidRPr="00AA009D">
          <w:rPr>
            <w:color w:val="000000"/>
          </w:rPr>
          <w:t xml:space="preserve"> </w:t>
        </w:r>
      </w:ins>
      <w:ins w:id="195" w:author="tim liptrot" w:date="2020-05-06T14:15:00Z">
        <w:r w:rsidR="008B2FE0" w:rsidRPr="00AA009D">
          <w:rPr>
            <w:color w:val="000000"/>
          </w:rPr>
          <w:t xml:space="preserve"> </w:t>
        </w:r>
      </w:ins>
      <w:ins w:id="196" w:author="tim liptrot" w:date="2020-05-06T14:27:00Z">
        <w:r w:rsidR="004652D5" w:rsidRPr="00AA009D">
          <w:rPr>
            <w:color w:val="000000"/>
          </w:rPr>
          <w:t>In Mexico, Darcy and Tetreault argue that the failure of the stat</w:t>
        </w:r>
      </w:ins>
      <w:ins w:id="197" w:author="tim liptrot" w:date="2020-05-06T14:28:00Z">
        <w:r w:rsidR="004652D5" w:rsidRPr="00AA009D">
          <w:rPr>
            <w:color w:val="000000"/>
          </w:rPr>
          <w:t>e to enforce laws privileging domestic consumption o</w:t>
        </w:r>
      </w:ins>
      <w:ins w:id="198" w:author="tim liptrot" w:date="2020-05-07T10:44:00Z">
        <w:r w:rsidR="00C3082D" w:rsidRPr="00AA009D">
          <w:rPr>
            <w:color w:val="000000"/>
          </w:rPr>
          <w:t>ver</w:t>
        </w:r>
      </w:ins>
      <w:ins w:id="199" w:author="tim liptrot" w:date="2020-05-06T14:28:00Z">
        <w:r w:rsidR="004652D5" w:rsidRPr="00AA009D">
          <w:rPr>
            <w:color w:val="000000"/>
          </w:rPr>
          <w:t xml:space="preserve"> industrial and agricultural water rights has le</w:t>
        </w:r>
        <w:del w:id="200" w:author="Hussam Hussein" w:date="2020-05-10T21:47:00Z">
          <w:r w:rsidR="004652D5" w:rsidRPr="00AA009D" w:rsidDel="00360F27">
            <w:rPr>
              <w:color w:val="000000"/>
            </w:rPr>
            <w:delText>a</w:delText>
          </w:r>
        </w:del>
        <w:r w:rsidR="004652D5" w:rsidRPr="00AA009D">
          <w:rPr>
            <w:color w:val="000000"/>
          </w:rPr>
          <w:t xml:space="preserve">d to higher concentrations of </w:t>
        </w:r>
      </w:ins>
      <w:ins w:id="201" w:author="tim liptrot" w:date="2020-05-06T14:29:00Z">
        <w:r w:rsidR="004652D5" w:rsidRPr="00AA009D">
          <w:rPr>
            <w:color w:val="000000"/>
          </w:rPr>
          <w:t>arsenic in domestic water</w:t>
        </w:r>
      </w:ins>
      <w:ins w:id="202" w:author="tim liptrot" w:date="2020-05-12T11:56:00Z">
        <w:r w:rsidR="00676B29" w:rsidRPr="00AA009D">
          <w:rPr>
            <w:color w:val="000000"/>
          </w:rPr>
          <w:t xml:space="preserve"> (201</w:t>
        </w:r>
      </w:ins>
      <w:ins w:id="203" w:author="tim liptrot" w:date="2020-05-12T12:55:00Z">
        <w:r w:rsidR="007F13E1" w:rsidRPr="00AA009D">
          <w:rPr>
            <w:color w:val="000000"/>
          </w:rPr>
          <w:t>0)</w:t>
        </w:r>
      </w:ins>
      <w:ins w:id="204" w:author="tim liptrot" w:date="2020-05-06T14:29:00Z">
        <w:r w:rsidR="004652D5" w:rsidRPr="00AA009D">
          <w:rPr>
            <w:color w:val="000000"/>
          </w:rPr>
          <w:t>.</w:t>
        </w:r>
      </w:ins>
      <w:ins w:id="205" w:author="tim liptrot" w:date="2020-05-06T17:08:00Z">
        <w:r w:rsidR="00C60C39" w:rsidRPr="00AA009D">
          <w:rPr>
            <w:color w:val="000000"/>
          </w:rPr>
          <w:t xml:space="preserve"> Perth, </w:t>
        </w:r>
        <w:r w:rsidR="00C60C39" w:rsidRPr="00AA009D">
          <w:rPr>
            <w:color w:val="000000"/>
          </w:rPr>
          <w:lastRenderedPageBreak/>
          <w:t xml:space="preserve">Windhoek, </w:t>
        </w:r>
        <w:proofErr w:type="gramStart"/>
        <w:r w:rsidR="00C60C39" w:rsidRPr="00AA009D">
          <w:rPr>
            <w:color w:val="000000"/>
          </w:rPr>
          <w:t>Singapore</w:t>
        </w:r>
        <w:proofErr w:type="gramEnd"/>
        <w:r w:rsidR="00C60C39" w:rsidRPr="00AA009D">
          <w:rPr>
            <w:color w:val="000000"/>
          </w:rPr>
          <w:t xml:space="preserve"> and San Diego, seeking sources without competition, </w:t>
        </w:r>
      </w:ins>
      <w:ins w:id="206" w:author="tim liptrot" w:date="2020-05-06T17:09:00Z">
        <w:r w:rsidR="00C60C39" w:rsidRPr="00AA009D">
          <w:rPr>
            <w:color w:val="000000"/>
          </w:rPr>
          <w:t>use managed aquifer recharge to replenish aquifers under their reg</w:t>
        </w:r>
      </w:ins>
      <w:ins w:id="207" w:author="tim liptrot" w:date="2020-05-06T17:10:00Z">
        <w:r w:rsidR="00C60C39" w:rsidRPr="00AA009D">
          <w:rPr>
            <w:color w:val="000000"/>
          </w:rPr>
          <w:t>ions control</w:t>
        </w:r>
      </w:ins>
      <w:ins w:id="208" w:author="tim liptrot" w:date="2020-05-06T17:09:00Z">
        <w:r w:rsidR="00C60C39" w:rsidRPr="00AA009D">
          <w:rPr>
            <w:color w:val="000000"/>
          </w:rPr>
          <w:t xml:space="preserve"> (World Bank, 2018).</w:t>
        </w:r>
      </w:ins>
    </w:p>
    <w:bookmarkEnd w:id="141"/>
    <w:p w14:paraId="084A92DE" w14:textId="52CC8EA4" w:rsidR="00C748BE" w:rsidRPr="00AA009D" w:rsidRDefault="00521F5E" w:rsidP="00024945">
      <w:pPr>
        <w:pBdr>
          <w:top w:val="nil"/>
          <w:left w:val="nil"/>
          <w:bottom w:val="nil"/>
          <w:right w:val="nil"/>
          <w:between w:val="nil"/>
        </w:pBdr>
        <w:rPr>
          <w:ins w:id="209" w:author="tim liptrot" w:date="2020-05-15T14:38:00Z"/>
          <w:color w:val="000000"/>
        </w:rPr>
      </w:pPr>
      <w:ins w:id="210" w:author="tim liptrot" w:date="2020-05-06T13:50:00Z">
        <w:r w:rsidRPr="00AA009D">
          <w:rPr>
            <w:color w:val="000000"/>
          </w:rPr>
          <w:t xml:space="preserve">This article examines reallocation of groundwater in Jordan from 1997 to the present. </w:t>
        </w:r>
      </w:ins>
      <w:ins w:id="211" w:author="tim liptrot" w:date="2020-05-06T15:55:00Z">
        <w:r w:rsidR="00515C58" w:rsidRPr="00AA009D">
          <w:rPr>
            <w:color w:val="000000"/>
          </w:rPr>
          <w:t>It asks whe</w:t>
        </w:r>
      </w:ins>
      <w:ins w:id="212" w:author="tim liptrot" w:date="2020-05-06T15:56:00Z">
        <w:r w:rsidR="00515C58" w:rsidRPr="00AA009D">
          <w:rPr>
            <w:color w:val="000000"/>
          </w:rPr>
          <w:t xml:space="preserve">ther </w:t>
        </w:r>
      </w:ins>
      <w:r w:rsidR="009E0EDE" w:rsidRPr="00AA009D">
        <w:rPr>
          <w:color w:val="000000"/>
        </w:rPr>
        <w:t xml:space="preserve">growing urban needs </w:t>
      </w:r>
      <w:ins w:id="213" w:author="tim liptrot" w:date="2020-05-06T15:56:00Z">
        <w:r w:rsidR="00515C58" w:rsidRPr="00AA009D">
          <w:rPr>
            <w:color w:val="000000"/>
          </w:rPr>
          <w:t>allow more su</w:t>
        </w:r>
      </w:ins>
      <w:ins w:id="214" w:author="tim liptrot" w:date="2020-05-06T15:57:00Z">
        <w:r w:rsidR="00515C58" w:rsidRPr="00AA009D">
          <w:rPr>
            <w:color w:val="000000"/>
          </w:rPr>
          <w:t xml:space="preserve">ccessful </w:t>
        </w:r>
      </w:ins>
      <w:ins w:id="215" w:author="tim liptrot" w:date="2020-05-13T13:33:00Z">
        <w:r w:rsidR="00461DEF" w:rsidRPr="00AA009D">
          <w:rPr>
            <w:color w:val="000000"/>
          </w:rPr>
          <w:t>reallocation</w:t>
        </w:r>
      </w:ins>
      <w:ins w:id="216" w:author="tim liptrot" w:date="2020-05-06T15:57:00Z">
        <w:r w:rsidR="00515C58" w:rsidRPr="00AA009D">
          <w:rPr>
            <w:color w:val="000000"/>
          </w:rPr>
          <w:t xml:space="preserve"> of groundwater</w:t>
        </w:r>
      </w:ins>
      <w:r w:rsidR="009E0EDE" w:rsidRPr="00AA009D">
        <w:rPr>
          <w:color w:val="000000"/>
        </w:rPr>
        <w:t xml:space="preserve"> by changing the political context</w:t>
      </w:r>
      <w:ins w:id="217" w:author="tim liptrot" w:date="2020-05-06T15:57:00Z">
        <w:r w:rsidR="00515C58" w:rsidRPr="00AA009D">
          <w:rPr>
            <w:color w:val="000000"/>
          </w:rPr>
          <w:t xml:space="preserve">. </w:t>
        </w:r>
      </w:ins>
      <w:ins w:id="218" w:author="tim liptrot" w:date="2020-05-06T16:26:00Z">
        <w:r w:rsidR="00C748BE" w:rsidRPr="00AA009D">
          <w:rPr>
            <w:color w:val="000000"/>
          </w:rPr>
          <w:t>Failures of public water supply, as occurred in Amman in the summers of 1998</w:t>
        </w:r>
      </w:ins>
      <w:ins w:id="219" w:author="tim liptrot" w:date="2020-05-06T16:27:00Z">
        <w:r w:rsidR="00C748BE" w:rsidRPr="00AA009D">
          <w:rPr>
            <w:color w:val="000000"/>
          </w:rPr>
          <w:t xml:space="preserve"> and 2007</w:t>
        </w:r>
      </w:ins>
      <w:r w:rsidR="009E0EDE" w:rsidRPr="00AA009D">
        <w:rPr>
          <w:color w:val="000000"/>
        </w:rPr>
        <w:t>,</w:t>
      </w:r>
      <w:ins w:id="220" w:author="tim liptrot" w:date="2020-05-06T16:27:00Z">
        <w:r w:rsidR="00C748BE" w:rsidRPr="00AA009D">
          <w:rPr>
            <w:color w:val="000000"/>
          </w:rPr>
          <w:t xml:space="preserve"> could change the incentives on states to strengthen usually lax groundwater regulations.</w:t>
        </w:r>
      </w:ins>
      <w:ins w:id="221" w:author="tim liptrot" w:date="2020-05-06T16:28:00Z">
        <w:r w:rsidR="00C748BE" w:rsidRPr="00AA009D">
          <w:rPr>
            <w:color w:val="000000"/>
          </w:rPr>
          <w:t xml:space="preserve"> </w:t>
        </w:r>
      </w:ins>
      <w:ins w:id="222" w:author="tim liptrot" w:date="2020-05-06T16:29:00Z">
        <w:r w:rsidR="00C748BE" w:rsidRPr="00AA009D">
          <w:rPr>
            <w:color w:val="000000"/>
          </w:rPr>
          <w:t xml:space="preserve">The threat of future urban shortages </w:t>
        </w:r>
      </w:ins>
      <w:ins w:id="223" w:author="tim liptrot" w:date="2020-05-06T16:35:00Z">
        <w:r w:rsidR="005E00A9" w:rsidRPr="00AA009D">
          <w:rPr>
            <w:color w:val="000000"/>
          </w:rPr>
          <w:t>may</w:t>
        </w:r>
      </w:ins>
      <w:ins w:id="224" w:author="tim liptrot" w:date="2020-05-06T16:30:00Z">
        <w:r w:rsidR="00C748BE" w:rsidRPr="00AA009D">
          <w:rPr>
            <w:color w:val="000000"/>
          </w:rPr>
          <w:t xml:space="preserve"> overcome political barriers preventing a more forceful state</w:t>
        </w:r>
      </w:ins>
      <w:ins w:id="225" w:author="tim liptrot" w:date="2020-05-06T16:31:00Z">
        <w:r w:rsidR="00C748BE" w:rsidRPr="00AA009D">
          <w:rPr>
            <w:color w:val="000000"/>
          </w:rPr>
          <w:t>-</w:t>
        </w:r>
      </w:ins>
      <w:ins w:id="226" w:author="tim liptrot" w:date="2020-05-06T16:36:00Z">
        <w:r w:rsidR="005E00A9" w:rsidRPr="00AA009D">
          <w:rPr>
            <w:color w:val="000000"/>
          </w:rPr>
          <w:t>centred</w:t>
        </w:r>
      </w:ins>
      <w:ins w:id="227" w:author="tim liptrot" w:date="2020-05-06T16:30:00Z">
        <w:r w:rsidR="00C748BE" w:rsidRPr="00AA009D">
          <w:rPr>
            <w:color w:val="000000"/>
          </w:rPr>
          <w:t xml:space="preserve"> </w:t>
        </w:r>
      </w:ins>
      <w:ins w:id="228" w:author="tim liptrot" w:date="2020-05-06T16:31:00Z">
        <w:r w:rsidR="00C748BE" w:rsidRPr="00AA009D">
          <w:rPr>
            <w:color w:val="000000"/>
          </w:rPr>
          <w:t xml:space="preserve">response to aquifer decline. </w:t>
        </w:r>
      </w:ins>
    </w:p>
    <w:p w14:paraId="10A3C416" w14:textId="12694592" w:rsidR="003B3304" w:rsidRPr="00AA009D" w:rsidRDefault="003B3304" w:rsidP="00024945">
      <w:pPr>
        <w:pBdr>
          <w:top w:val="nil"/>
          <w:left w:val="nil"/>
          <w:bottom w:val="nil"/>
          <w:right w:val="nil"/>
          <w:between w:val="nil"/>
        </w:pBdr>
        <w:rPr>
          <w:ins w:id="229" w:author="tim liptrot" w:date="2020-05-06T16:33:00Z"/>
          <w:i/>
          <w:iCs/>
          <w:color w:val="000000"/>
          <w:rPrChange w:id="230" w:author="tim liptrot" w:date="2020-05-15T14:38:00Z">
            <w:rPr>
              <w:ins w:id="231" w:author="tim liptrot" w:date="2020-05-06T16:33:00Z"/>
              <w:color w:val="000000"/>
            </w:rPr>
          </w:rPrChange>
        </w:rPr>
      </w:pPr>
      <w:ins w:id="232" w:author="tim liptrot" w:date="2020-05-15T14:38:00Z">
        <w:r w:rsidRPr="00AA009D">
          <w:rPr>
            <w:i/>
            <w:iCs/>
            <w:color w:val="000000"/>
          </w:rPr>
          <w:t>Article structure</w:t>
        </w:r>
      </w:ins>
    </w:p>
    <w:p w14:paraId="4C3BD3AD" w14:textId="0B96A96A" w:rsidR="00C748BE" w:rsidRPr="00AA009D" w:rsidRDefault="005E00A9" w:rsidP="002C4E81">
      <w:pPr>
        <w:pBdr>
          <w:top w:val="nil"/>
          <w:left w:val="nil"/>
          <w:bottom w:val="nil"/>
          <w:right w:val="nil"/>
          <w:between w:val="nil"/>
        </w:pBdr>
        <w:rPr>
          <w:ins w:id="233" w:author="tim liptrot" w:date="2020-05-06T16:33:00Z"/>
          <w:color w:val="000000"/>
        </w:rPr>
      </w:pPr>
      <w:ins w:id="234" w:author="tim liptrot" w:date="2020-05-06T16:36:00Z">
        <w:r w:rsidRPr="00AA009D">
          <w:rPr>
            <w:color w:val="000000"/>
          </w:rPr>
          <w:t xml:space="preserve">The article </w:t>
        </w:r>
      </w:ins>
      <w:r w:rsidR="008E5FAD" w:rsidRPr="00AA009D">
        <w:rPr>
          <w:color w:val="000000"/>
        </w:rPr>
        <w:t xml:space="preserve">first </w:t>
      </w:r>
      <w:r w:rsidR="003D4ED0" w:rsidRPr="00AA009D">
        <w:rPr>
          <w:color w:val="000000"/>
        </w:rPr>
        <w:t>summarises</w:t>
      </w:r>
      <w:ins w:id="235" w:author="tim liptrot" w:date="2020-05-06T16:37:00Z">
        <w:r w:rsidRPr="00AA009D">
          <w:rPr>
            <w:color w:val="000000"/>
          </w:rPr>
          <w:t xml:space="preserve"> urban supply shortages Jordan faced in the 1990</w:t>
        </w:r>
        <w:del w:id="236" w:author="Hussam Hussein" w:date="2020-05-10T21:50:00Z">
          <w:r w:rsidRPr="00AA009D" w:rsidDel="005D38AD">
            <w:rPr>
              <w:color w:val="000000"/>
            </w:rPr>
            <w:delText>’</w:delText>
          </w:r>
        </w:del>
        <w:r w:rsidRPr="00AA009D">
          <w:rPr>
            <w:color w:val="000000"/>
          </w:rPr>
          <w:t>s and 2000</w:t>
        </w:r>
        <w:del w:id="237" w:author="Hussam Hussein" w:date="2020-05-10T21:50:00Z">
          <w:r w:rsidRPr="00AA009D" w:rsidDel="005D38AD">
            <w:rPr>
              <w:color w:val="000000"/>
            </w:rPr>
            <w:delText>’</w:delText>
          </w:r>
        </w:del>
        <w:r w:rsidRPr="00AA009D">
          <w:rPr>
            <w:color w:val="000000"/>
          </w:rPr>
          <w:t xml:space="preserve">s. </w:t>
        </w:r>
      </w:ins>
      <w:r w:rsidR="008E5FAD" w:rsidRPr="00AA009D">
        <w:rPr>
          <w:color w:val="000000"/>
        </w:rPr>
        <w:t>Second, it</w:t>
      </w:r>
      <w:ins w:id="238" w:author="tim liptrot" w:date="2020-05-06T16:37:00Z">
        <w:r w:rsidRPr="00AA009D">
          <w:rPr>
            <w:color w:val="000000"/>
          </w:rPr>
          <w:t xml:space="preserve"> </w:t>
        </w:r>
      </w:ins>
      <w:r w:rsidR="005D38AD" w:rsidRPr="00AA009D">
        <w:rPr>
          <w:color w:val="000000"/>
        </w:rPr>
        <w:t>reviews</w:t>
      </w:r>
      <w:ins w:id="239" w:author="tim liptrot" w:date="2020-05-06T16:37:00Z">
        <w:r w:rsidRPr="00AA009D">
          <w:rPr>
            <w:color w:val="000000"/>
          </w:rPr>
          <w:t xml:space="preserve"> a debate between </w:t>
        </w:r>
      </w:ins>
      <w:r w:rsidR="002C4E81" w:rsidRPr="00AA009D">
        <w:rPr>
          <w:color w:val="000000"/>
        </w:rPr>
        <w:t xml:space="preserve">donors, creditors and elements of the Government of Jordan (GOJ) who </w:t>
      </w:r>
      <w:proofErr w:type="spellStart"/>
      <w:r w:rsidR="002C4E81" w:rsidRPr="00AA009D">
        <w:rPr>
          <w:color w:val="000000"/>
        </w:rPr>
        <w:t>supporterd</w:t>
      </w:r>
      <w:proofErr w:type="spellEnd"/>
      <w:ins w:id="240" w:author="tim liptrot" w:date="2020-05-06T16:38:00Z">
        <w:r w:rsidRPr="00AA009D">
          <w:rPr>
            <w:color w:val="000000"/>
          </w:rPr>
          <w:t xml:space="preserve"> reallocation</w:t>
        </w:r>
      </w:ins>
      <w:ins w:id="241" w:author="tim liptrot" w:date="2020-05-06T16:39:00Z">
        <w:r w:rsidRPr="00AA009D">
          <w:rPr>
            <w:color w:val="000000"/>
          </w:rPr>
          <w:t xml:space="preserve"> </w:t>
        </w:r>
        <w:del w:id="242" w:author="Hussam Hussein" w:date="2020-05-10T21:51:00Z">
          <w:r w:rsidRPr="00AA009D" w:rsidDel="005D38AD">
            <w:rPr>
              <w:color w:val="000000"/>
            </w:rPr>
            <w:delText>of</w:delText>
          </w:r>
        </w:del>
      </w:ins>
      <w:ins w:id="243" w:author="Hussam Hussein" w:date="2020-05-10T21:51:00Z">
        <w:r w:rsidR="005D38AD" w:rsidRPr="00AA009D">
          <w:rPr>
            <w:color w:val="000000"/>
          </w:rPr>
          <w:t>from</w:t>
        </w:r>
      </w:ins>
      <w:ins w:id="244" w:author="tim liptrot" w:date="2020-05-06T16:39:00Z">
        <w:r w:rsidRPr="00AA009D">
          <w:rPr>
            <w:color w:val="000000"/>
          </w:rPr>
          <w:t xml:space="preserve"> </w:t>
        </w:r>
        <w:proofErr w:type="gramStart"/>
        <w:r w:rsidRPr="00AA009D">
          <w:rPr>
            <w:color w:val="000000"/>
          </w:rPr>
          <w:t>agriculture, but</w:t>
        </w:r>
        <w:proofErr w:type="gramEnd"/>
        <w:r w:rsidRPr="00AA009D">
          <w:rPr>
            <w:color w:val="000000"/>
          </w:rPr>
          <w:t xml:space="preserve"> disagreed about how it should be achieved. </w:t>
        </w:r>
      </w:ins>
      <w:ins w:id="245" w:author="tim liptrot" w:date="2020-05-06T16:46:00Z">
        <w:r w:rsidR="00D04CDF" w:rsidRPr="00AA009D">
          <w:rPr>
            <w:color w:val="000000"/>
          </w:rPr>
          <w:t>The World Bank proposed volumetric tariffs on all water users, inc</w:t>
        </w:r>
      </w:ins>
      <w:ins w:id="246" w:author="tim liptrot" w:date="2020-05-06T16:47:00Z">
        <w:r w:rsidR="00D04CDF" w:rsidRPr="00AA009D">
          <w:rPr>
            <w:color w:val="000000"/>
          </w:rPr>
          <w:t>luding</w:t>
        </w:r>
      </w:ins>
      <w:r w:rsidR="002C4E81" w:rsidRPr="00AA009D">
        <w:rPr>
          <w:color w:val="000000"/>
        </w:rPr>
        <w:t xml:space="preserve"> small farms</w:t>
      </w:r>
      <w:ins w:id="247" w:author="tim liptrot" w:date="2020-05-06T16:47:00Z">
        <w:r w:rsidR="00D04CDF" w:rsidRPr="00AA009D">
          <w:rPr>
            <w:color w:val="000000"/>
          </w:rPr>
          <w:t>, to close unproductive farms. Jordanian negotiators</w:t>
        </w:r>
      </w:ins>
      <w:r w:rsidR="002C4E81" w:rsidRPr="00AA009D">
        <w:rPr>
          <w:color w:val="000000"/>
        </w:rPr>
        <w:t xml:space="preserve"> </w:t>
      </w:r>
      <w:ins w:id="248" w:author="tim liptrot" w:date="2020-05-06T16:47:00Z">
        <w:r w:rsidR="00D04CDF" w:rsidRPr="00AA009D">
          <w:rPr>
            <w:color w:val="000000"/>
          </w:rPr>
          <w:t>instead p</w:t>
        </w:r>
      </w:ins>
      <w:ins w:id="249" w:author="tim liptrot" w:date="2020-05-06T16:48:00Z">
        <w:r w:rsidR="00D04CDF" w:rsidRPr="00AA009D">
          <w:rPr>
            <w:color w:val="000000"/>
          </w:rPr>
          <w:t>roposed a</w:t>
        </w:r>
      </w:ins>
      <w:ins w:id="250" w:author="tim liptrot" w:date="2020-05-06T16:50:00Z">
        <w:r w:rsidR="00D04CDF" w:rsidRPr="00AA009D">
          <w:rPr>
            <w:color w:val="000000"/>
          </w:rPr>
          <w:t>n expensive</w:t>
        </w:r>
      </w:ins>
      <w:ins w:id="251" w:author="tim liptrot" w:date="2020-05-06T16:48:00Z">
        <w:r w:rsidR="00D04CDF" w:rsidRPr="00AA009D">
          <w:rPr>
            <w:color w:val="000000"/>
          </w:rPr>
          <w:t xml:space="preserve"> megaproject to connect </w:t>
        </w:r>
      </w:ins>
      <w:ins w:id="252" w:author="tim liptrot" w:date="2020-05-06T16:49:00Z">
        <w:r w:rsidR="00D04CDF" w:rsidRPr="00AA009D">
          <w:rPr>
            <w:color w:val="000000"/>
          </w:rPr>
          <w:t xml:space="preserve">Amman to </w:t>
        </w:r>
      </w:ins>
      <w:r w:rsidR="002C4E81" w:rsidRPr="00AA009D">
        <w:rPr>
          <w:color w:val="000000"/>
        </w:rPr>
        <w:t>distant, underutilized aquifers (a hybrid solution combining some reallocation with supply expansion).</w:t>
      </w:r>
      <w:ins w:id="253" w:author="tim liptrot" w:date="2020-05-06T16:49:00Z">
        <w:r w:rsidR="00D04CDF" w:rsidRPr="00AA009D">
          <w:rPr>
            <w:color w:val="000000"/>
          </w:rPr>
          <w:t xml:space="preserve"> </w:t>
        </w:r>
      </w:ins>
      <w:ins w:id="254" w:author="tim liptrot" w:date="2020-05-12T12:56:00Z">
        <w:r w:rsidR="007F13E1" w:rsidRPr="00AA009D">
          <w:rPr>
            <w:color w:val="000000"/>
          </w:rPr>
          <w:t>Thirdly, the article describes the im</w:t>
        </w:r>
      </w:ins>
      <w:ins w:id="255" w:author="tim liptrot" w:date="2020-05-12T12:57:00Z">
        <w:r w:rsidR="007F13E1" w:rsidRPr="00AA009D">
          <w:rPr>
            <w:color w:val="000000"/>
          </w:rPr>
          <w:t>plementation of the two strategies. Strong politi</w:t>
        </w:r>
      </w:ins>
      <w:ins w:id="256" w:author="tim liptrot" w:date="2020-05-12T12:58:00Z">
        <w:r w:rsidR="00F27359" w:rsidRPr="00AA009D">
          <w:rPr>
            <w:color w:val="000000"/>
          </w:rPr>
          <w:t>cal resistance from north</w:t>
        </w:r>
      </w:ins>
      <w:ins w:id="257" w:author="tim liptrot" w:date="2020-05-12T12:59:00Z">
        <w:r w:rsidR="00F27359" w:rsidRPr="00AA009D">
          <w:rPr>
            <w:color w:val="000000"/>
          </w:rPr>
          <w:t xml:space="preserve">ern farmers and high </w:t>
        </w:r>
      </w:ins>
      <w:ins w:id="258" w:author="tim liptrot" w:date="2020-05-12T12:57:00Z">
        <w:r w:rsidR="007F13E1" w:rsidRPr="00AA009D">
          <w:rPr>
            <w:color w:val="000000"/>
          </w:rPr>
          <w:t xml:space="preserve">enforcement costs </w:t>
        </w:r>
      </w:ins>
      <w:ins w:id="259" w:author="tim liptrot" w:date="2020-05-12T15:42:00Z">
        <w:r w:rsidR="001A6DF0" w:rsidRPr="00AA009D">
          <w:rPr>
            <w:color w:val="000000"/>
          </w:rPr>
          <w:t>led</w:t>
        </w:r>
      </w:ins>
      <w:ins w:id="260" w:author="tim liptrot" w:date="2020-05-12T12:57:00Z">
        <w:r w:rsidR="007F13E1" w:rsidRPr="00AA009D">
          <w:rPr>
            <w:color w:val="000000"/>
          </w:rPr>
          <w:t xml:space="preserve"> regulators </w:t>
        </w:r>
      </w:ins>
      <w:ins w:id="261" w:author="tim liptrot" w:date="2020-05-12T12:58:00Z">
        <w:r w:rsidR="007F13E1" w:rsidRPr="00AA009D">
          <w:rPr>
            <w:color w:val="000000"/>
          </w:rPr>
          <w:t>to focus on preventing new farm construction, rather than reducing agricultural extraction.</w:t>
        </w:r>
      </w:ins>
      <w:ins w:id="262" w:author="tim liptrot" w:date="2020-05-14T15:43:00Z">
        <w:r w:rsidR="00165F2C" w:rsidRPr="00AA009D">
          <w:rPr>
            <w:color w:val="000000"/>
          </w:rPr>
          <w:t xml:space="preserve"> </w:t>
        </w:r>
      </w:ins>
      <w:r w:rsidR="002C4E81" w:rsidRPr="00AA009D">
        <w:rPr>
          <w:color w:val="000000"/>
        </w:rPr>
        <w:t xml:space="preserve">The fourth section describes the closure of southern </w:t>
      </w:r>
      <w:ins w:id="263" w:author="tim liptrot" w:date="2020-05-06T21:05:00Z">
        <w:r w:rsidR="00F84873" w:rsidRPr="00AA009D">
          <w:rPr>
            <w:color w:val="000000"/>
          </w:rPr>
          <w:t>farms</w:t>
        </w:r>
      </w:ins>
      <w:r w:rsidR="002C4E81" w:rsidRPr="00AA009D">
        <w:rPr>
          <w:color w:val="000000"/>
        </w:rPr>
        <w:t xml:space="preserve"> for the pipeline</w:t>
      </w:r>
      <w:ins w:id="264" w:author="tim liptrot" w:date="2020-05-06T21:05:00Z">
        <w:del w:id="265" w:author="Hussam Hussein" w:date="2020-05-10T21:52:00Z">
          <w:r w:rsidR="00F84873" w:rsidRPr="00AA009D" w:rsidDel="005D38AD">
            <w:rPr>
              <w:color w:val="000000"/>
            </w:rPr>
            <w:delText>politically</w:delText>
          </w:r>
        </w:del>
      </w:ins>
      <w:r w:rsidR="002C4E81" w:rsidRPr="00AA009D">
        <w:rPr>
          <w:color w:val="000000"/>
        </w:rPr>
        <w:t xml:space="preserve"> which faced lower political costs partly due to their isolation and reliance on migrant labour.</w:t>
      </w:r>
    </w:p>
    <w:p w14:paraId="7949A69D" w14:textId="607C9379" w:rsidR="00B002A6" w:rsidRPr="00AA009D" w:rsidRDefault="00F27359" w:rsidP="00D80B66">
      <w:pPr>
        <w:pBdr>
          <w:top w:val="nil"/>
          <w:left w:val="nil"/>
          <w:bottom w:val="nil"/>
          <w:right w:val="nil"/>
          <w:between w:val="nil"/>
        </w:pBdr>
        <w:rPr>
          <w:ins w:id="266" w:author="tim liptrot" w:date="2020-05-06T14:00:00Z"/>
          <w:color w:val="000000"/>
        </w:rPr>
      </w:pPr>
      <w:ins w:id="267" w:author="tim liptrot" w:date="2020-05-12T13:01:00Z">
        <w:r w:rsidRPr="00AA009D">
          <w:rPr>
            <w:color w:val="000000"/>
          </w:rPr>
          <w:t>Fifth, o</w:t>
        </w:r>
      </w:ins>
      <w:ins w:id="268" w:author="tim liptrot" w:date="2020-05-06T17:11:00Z">
        <w:r w:rsidR="00C60C39" w:rsidRPr="00AA009D">
          <w:rPr>
            <w:color w:val="000000"/>
          </w:rPr>
          <w:t>ur discussio</w:t>
        </w:r>
      </w:ins>
      <w:ins w:id="269" w:author="tim liptrot" w:date="2020-05-06T17:12:00Z">
        <w:r w:rsidR="00C60C39" w:rsidRPr="00AA009D">
          <w:rPr>
            <w:color w:val="000000"/>
          </w:rPr>
          <w:t>n compares the successes of the two policies.</w:t>
        </w:r>
      </w:ins>
      <w:r w:rsidR="002C4E81" w:rsidRPr="00AA009D">
        <w:rPr>
          <w:color w:val="000000"/>
        </w:rPr>
        <w:t xml:space="preserve"> </w:t>
      </w:r>
      <w:ins w:id="270" w:author="tim liptrot" w:date="2020-05-12T13:02:00Z">
        <w:r w:rsidRPr="00AA009D">
          <w:rPr>
            <w:color w:val="000000"/>
          </w:rPr>
          <w:t xml:space="preserve">It then describes the political effects of urban water requirements, and to what extent they shaped groundwater policies. We </w:t>
        </w:r>
      </w:ins>
      <w:ins w:id="271" w:author="tim liptrot" w:date="2020-05-06T17:15:00Z">
        <w:r w:rsidR="00C60C39" w:rsidRPr="00AA009D">
          <w:rPr>
            <w:color w:val="000000"/>
          </w:rPr>
          <w:t xml:space="preserve">then </w:t>
        </w:r>
      </w:ins>
      <w:ins w:id="272" w:author="tim liptrot" w:date="2020-05-12T13:02:00Z">
        <w:r w:rsidRPr="00AA009D">
          <w:rPr>
            <w:color w:val="000000"/>
          </w:rPr>
          <w:t>comment on why</w:t>
        </w:r>
      </w:ins>
      <w:ins w:id="273" w:author="tim liptrot" w:date="2020-05-06T17:15:00Z">
        <w:r w:rsidR="00C60C39" w:rsidRPr="00AA009D">
          <w:rPr>
            <w:color w:val="000000"/>
          </w:rPr>
          <w:t xml:space="preserve"> expensive megaprojects </w:t>
        </w:r>
      </w:ins>
      <w:ins w:id="274" w:author="tim liptrot" w:date="2020-05-12T13:03:00Z">
        <w:r w:rsidRPr="00AA009D">
          <w:rPr>
            <w:color w:val="000000"/>
          </w:rPr>
          <w:t>remain popular in Jordan,</w:t>
        </w:r>
      </w:ins>
      <w:ins w:id="275" w:author="tim liptrot" w:date="2020-05-06T17:15:00Z">
        <w:r w:rsidR="00C60C39" w:rsidRPr="00AA009D">
          <w:rPr>
            <w:color w:val="000000"/>
          </w:rPr>
          <w:t xml:space="preserve"> despite the low margins of groundwater farming near Amman</w:t>
        </w:r>
      </w:ins>
      <w:ins w:id="276" w:author="Hussam Hussein" w:date="2020-05-10T21:53:00Z">
        <w:r w:rsidR="008E5FAD" w:rsidRPr="00AA009D">
          <w:rPr>
            <w:color w:val="000000"/>
          </w:rPr>
          <w:t xml:space="preserve">. </w:t>
        </w:r>
        <w:del w:id="277" w:author="tim liptrot" w:date="2020-05-12T13:02:00Z">
          <w:r w:rsidR="008E5FAD" w:rsidRPr="00AA009D" w:rsidDel="00F27359">
            <w:rPr>
              <w:color w:val="000000"/>
            </w:rPr>
            <w:delText>requirements</w:delText>
          </w:r>
        </w:del>
      </w:ins>
      <w:ins w:id="278" w:author="tim liptrot" w:date="2020-05-06T17:15:00Z">
        <w:r w:rsidR="00C60C39" w:rsidRPr="00AA009D">
          <w:rPr>
            <w:color w:val="000000"/>
          </w:rPr>
          <w:t>Fi</w:t>
        </w:r>
        <w:del w:id="279" w:author="Hussam Hussein" w:date="2020-05-10T21:53:00Z">
          <w:r w:rsidR="00C60C39" w:rsidRPr="00AA009D" w:rsidDel="008E5FAD">
            <w:rPr>
              <w:color w:val="000000"/>
            </w:rPr>
            <w:delText>i</w:delText>
          </w:r>
        </w:del>
        <w:r w:rsidR="00C60C39" w:rsidRPr="00AA009D">
          <w:rPr>
            <w:color w:val="000000"/>
          </w:rPr>
          <w:t xml:space="preserve">nally, the article </w:t>
        </w:r>
      </w:ins>
      <w:ins w:id="280" w:author="tim liptrot" w:date="2020-05-12T13:04:00Z">
        <w:r w:rsidRPr="00AA009D">
          <w:rPr>
            <w:color w:val="000000"/>
          </w:rPr>
          <w:t>discusses</w:t>
        </w:r>
      </w:ins>
      <w:ins w:id="281" w:author="tim liptrot" w:date="2020-05-12T13:03:00Z">
        <w:r w:rsidRPr="00AA009D">
          <w:rPr>
            <w:color w:val="000000"/>
          </w:rPr>
          <w:t xml:space="preserve"> </w:t>
        </w:r>
      </w:ins>
      <w:ins w:id="282" w:author="tim liptrot" w:date="2020-05-12T13:04:00Z">
        <w:r w:rsidRPr="00AA009D">
          <w:rPr>
            <w:color w:val="000000"/>
          </w:rPr>
          <w:t>overcoming the politica</w:t>
        </w:r>
      </w:ins>
      <w:r w:rsidR="009C7263" w:rsidRPr="00AA009D">
        <w:rPr>
          <w:color w:val="000000"/>
        </w:rPr>
        <w:t>l</w:t>
      </w:r>
      <w:ins w:id="283" w:author="tim liptrot" w:date="2020-05-12T13:04:00Z">
        <w:r w:rsidRPr="00AA009D">
          <w:rPr>
            <w:color w:val="000000"/>
          </w:rPr>
          <w:t xml:space="preserve"> and technical challenges to groundwater reallocation by </w:t>
        </w:r>
      </w:ins>
      <w:ins w:id="284" w:author="tim liptrot" w:date="2020-05-12T13:03:00Z">
        <w:r w:rsidRPr="00AA009D">
          <w:rPr>
            <w:color w:val="000000"/>
          </w:rPr>
          <w:t>t</w:t>
        </w:r>
      </w:ins>
      <w:ins w:id="285" w:author="tim liptrot" w:date="2020-05-12T13:04:00Z">
        <w:r w:rsidRPr="00AA009D">
          <w:rPr>
            <w:color w:val="000000"/>
          </w:rPr>
          <w:t>argeted expropriation.</w:t>
        </w:r>
      </w:ins>
    </w:p>
    <w:p w14:paraId="0000001C" w14:textId="15F9DE91" w:rsidR="00925A3D" w:rsidRPr="00AA009D" w:rsidDel="00F84873" w:rsidRDefault="00516699" w:rsidP="00331974">
      <w:pPr>
        <w:pBdr>
          <w:top w:val="nil"/>
          <w:left w:val="nil"/>
          <w:bottom w:val="nil"/>
          <w:right w:val="nil"/>
          <w:between w:val="nil"/>
        </w:pBdr>
        <w:rPr>
          <w:del w:id="286" w:author="tim liptrot" w:date="2020-05-06T21:07:00Z"/>
          <w:color w:val="000000"/>
        </w:rPr>
      </w:pPr>
      <w:del w:id="287" w:author="tim liptrot" w:date="2020-05-06T21:07:00Z">
        <w:r w:rsidRPr="00AA009D" w:rsidDel="00F84873">
          <w:rPr>
            <w:color w:val="000000"/>
          </w:rPr>
          <w:delText xml:space="preserve">This article examines </w:delText>
        </w:r>
      </w:del>
      <w:del w:id="288" w:author="tim liptrot" w:date="2020-05-05T14:51:00Z">
        <w:r w:rsidRPr="00AA009D" w:rsidDel="007762A4">
          <w:rPr>
            <w:color w:val="000000"/>
          </w:rPr>
          <w:delText xml:space="preserve">water transfers </w:delText>
        </w:r>
      </w:del>
      <w:del w:id="289" w:author="tim liptrot" w:date="2020-05-06T21:07:00Z">
        <w:r w:rsidR="00331974" w:rsidRPr="00AA009D" w:rsidDel="00F84873">
          <w:rPr>
            <w:color w:val="000000"/>
          </w:rPr>
          <w:delText xml:space="preserve">of groundwater </w:delText>
        </w:r>
        <w:r w:rsidRPr="00AA009D" w:rsidDel="00F84873">
          <w:rPr>
            <w:color w:val="000000"/>
          </w:rPr>
          <w:delText xml:space="preserve">from agricultural water use to </w:delText>
        </w:r>
      </w:del>
      <w:del w:id="290" w:author="tim liptrot" w:date="2020-05-05T14:52:00Z">
        <w:r w:rsidRPr="00AA009D" w:rsidDel="007762A4">
          <w:rPr>
            <w:color w:val="000000"/>
          </w:rPr>
          <w:delText>cities f</w:delText>
        </w:r>
        <w:r w:rsidR="00331974" w:rsidRPr="00AA009D" w:rsidDel="007762A4">
          <w:rPr>
            <w:color w:val="000000"/>
          </w:rPr>
          <w:delText xml:space="preserve">or </w:delText>
        </w:r>
      </w:del>
      <w:del w:id="291" w:author="tim liptrot" w:date="2020-05-06T21:07:00Z">
        <w:r w:rsidR="00331974" w:rsidRPr="00AA009D" w:rsidDel="00F84873">
          <w:rPr>
            <w:color w:val="000000"/>
          </w:rPr>
          <w:delText>municipal</w:delText>
        </w:r>
      </w:del>
      <w:del w:id="292" w:author="tim liptrot" w:date="2020-05-05T14:52:00Z">
        <w:r w:rsidR="00331974" w:rsidRPr="00AA009D" w:rsidDel="007762A4">
          <w:rPr>
            <w:color w:val="000000"/>
          </w:rPr>
          <w:delText>/domestic water</w:delText>
        </w:r>
      </w:del>
      <w:del w:id="293" w:author="tim liptrot" w:date="2020-05-06T21:07:00Z">
        <w:r w:rsidR="00331974" w:rsidRPr="00AA009D" w:rsidDel="00F84873">
          <w:rPr>
            <w:color w:val="000000"/>
          </w:rPr>
          <w:delText xml:space="preserve"> use</w:delText>
        </w:r>
        <w:r w:rsidRPr="00AA009D" w:rsidDel="00F84873">
          <w:rPr>
            <w:color w:val="000000"/>
          </w:rPr>
          <w:delText xml:space="preserve">. Recent literature </w:delText>
        </w:r>
        <w:r w:rsidR="00331974" w:rsidRPr="00AA009D" w:rsidDel="00F84873">
          <w:rPr>
            <w:color w:val="000000"/>
          </w:rPr>
          <w:delText>has shown</w:delText>
        </w:r>
        <w:r w:rsidRPr="00AA009D" w:rsidDel="00F84873">
          <w:rPr>
            <w:color w:val="000000"/>
          </w:rPr>
          <w:delText xml:space="preserve"> that transferring surface water from the agricultural sector to cities are </w:delText>
        </w:r>
      </w:del>
      <w:ins w:id="294" w:author="Author">
        <w:del w:id="295" w:author="tim liptrot" w:date="2020-05-06T21:07:00Z">
          <w:r w:rsidR="00C731AC" w:rsidRPr="00AA009D" w:rsidDel="00F84873">
            <w:rPr>
              <w:color w:val="000000"/>
            </w:rPr>
            <w:delText xml:space="preserve">is </w:delText>
          </w:r>
        </w:del>
      </w:ins>
      <w:customXmlDelRangeStart w:id="296" w:author="tim liptrot" w:date="2020-05-06T21:07:00Z"/>
      <w:sdt>
        <w:sdtPr>
          <w:tag w:val="goog_rdk_7"/>
          <w:id w:val="-1858644191"/>
        </w:sdtPr>
        <w:sdtContent>
          <w:customXmlDelRangeEnd w:id="296"/>
          <w:customXmlDelRangeStart w:id="297" w:author="tim liptrot" w:date="2020-05-06T21:07:00Z"/>
        </w:sdtContent>
      </w:sdt>
      <w:customXmlDelRangeEnd w:id="297"/>
      <w:customXmlDelRangeStart w:id="298" w:author="tim liptrot" w:date="2020-05-06T21:07:00Z"/>
      <w:sdt>
        <w:sdtPr>
          <w:tag w:val="goog_rdk_8"/>
          <w:id w:val="-767080645"/>
        </w:sdtPr>
        <w:sdtContent>
          <w:customXmlDelRangeEnd w:id="298"/>
          <w:customXmlDelRangeStart w:id="299" w:author="tim liptrot" w:date="2020-05-06T21:07:00Z"/>
        </w:sdtContent>
      </w:sdt>
      <w:customXmlDelRangeEnd w:id="299"/>
      <w:del w:id="300" w:author="tim liptrot" w:date="2020-05-06T21:07:00Z">
        <w:r w:rsidRPr="00AA009D" w:rsidDel="00F84873">
          <w:rPr>
            <w:color w:val="000000"/>
          </w:rPr>
          <w:delText>common</w:delText>
        </w:r>
        <w:r w:rsidR="002A7E95" w:rsidRPr="00AA009D" w:rsidDel="00F84873">
          <w:rPr>
            <w:color w:val="000000"/>
          </w:rPr>
          <w:delText xml:space="preserve"> (Molle and Birkoff, 2009; Birkenholtz, 2016; Celio et all, 2010; Hooper 2015)</w:delText>
        </w:r>
        <w:r w:rsidR="00331974" w:rsidRPr="00AA009D" w:rsidDel="00F84873">
          <w:rPr>
            <w:color w:val="000000"/>
          </w:rPr>
          <w:delText xml:space="preserve">. </w:delText>
        </w:r>
        <w:r w:rsidRPr="00AA009D" w:rsidDel="00F84873">
          <w:rPr>
            <w:color w:val="000000"/>
          </w:rPr>
          <w:delText xml:space="preserve">This study </w:delText>
        </w:r>
      </w:del>
      <w:commentRangeStart w:id="301"/>
      <w:commentRangeStart w:id="302"/>
      <w:del w:id="303" w:author="tim liptrot" w:date="2020-05-05T14:53:00Z">
        <w:r w:rsidRPr="00AA009D" w:rsidDel="007D35E0">
          <w:rPr>
            <w:color w:val="000000"/>
          </w:rPr>
          <w:delText xml:space="preserve">aims </w:delText>
        </w:r>
      </w:del>
      <w:del w:id="304" w:author="tim liptrot" w:date="2020-05-06T21:07:00Z">
        <w:r w:rsidR="00331974" w:rsidRPr="00AA009D" w:rsidDel="00F84873">
          <w:rPr>
            <w:color w:val="000000"/>
          </w:rPr>
          <w:delText>asks</w:delText>
        </w:r>
        <w:r w:rsidRPr="00AA009D" w:rsidDel="00F84873">
          <w:rPr>
            <w:color w:val="000000"/>
          </w:rPr>
          <w:delText xml:space="preserve"> </w:delText>
        </w:r>
        <w:commentRangeEnd w:id="301"/>
        <w:r w:rsidR="00AF2629" w:rsidRPr="00AA009D" w:rsidDel="00F84873">
          <w:rPr>
            <w:rStyle w:val="CommentReference"/>
          </w:rPr>
          <w:commentReference w:id="301"/>
        </w:r>
      </w:del>
      <w:commentRangeEnd w:id="302"/>
      <w:r w:rsidR="00DB2C49" w:rsidRPr="00AA009D">
        <w:rPr>
          <w:rStyle w:val="CommentReference"/>
        </w:rPr>
        <w:commentReference w:id="302"/>
      </w:r>
      <w:del w:id="305" w:author="tim liptrot" w:date="2020-05-06T21:07:00Z">
        <w:r w:rsidRPr="00AA009D" w:rsidDel="00F84873">
          <w:rPr>
            <w:color w:val="000000"/>
          </w:rPr>
          <w:delText xml:space="preserve">whether long-term </w:delText>
        </w:r>
      </w:del>
      <w:ins w:id="306" w:author="Author" w:date="2020-04-11T13:25:00Z">
        <w:del w:id="307" w:author="tim liptrot" w:date="2020-05-06T21:07:00Z">
          <w:r w:rsidRPr="00AA009D" w:rsidDel="00F84873">
            <w:rPr>
              <w:color w:val="000000"/>
            </w:rPr>
            <w:delText>solutions</w:delText>
          </w:r>
        </w:del>
      </w:ins>
      <w:del w:id="308" w:author="tim liptrot" w:date="2020-05-06T21:07:00Z">
        <w:r w:rsidRPr="00AA009D" w:rsidDel="00F84873">
          <w:rPr>
            <w:color w:val="000000"/>
          </w:rPr>
          <w:delText>solutions may envision groundwater transfers from the agricultural sector to cities, and what implications such transfers may have.</w:delText>
        </w:r>
      </w:del>
    </w:p>
    <w:p w14:paraId="0000001D" w14:textId="4BED6E60" w:rsidR="00925A3D" w:rsidRPr="00AA009D" w:rsidDel="00F84873" w:rsidRDefault="00516699" w:rsidP="00331974">
      <w:pPr>
        <w:pBdr>
          <w:top w:val="nil"/>
          <w:left w:val="nil"/>
          <w:bottom w:val="nil"/>
          <w:right w:val="nil"/>
          <w:between w:val="nil"/>
        </w:pBdr>
        <w:rPr>
          <w:del w:id="309" w:author="tim liptrot" w:date="2020-05-06T21:07:00Z"/>
          <w:color w:val="000000"/>
        </w:rPr>
      </w:pPr>
      <w:bookmarkStart w:id="310" w:name="_heading=h.3znysh7" w:colFirst="0" w:colLast="0"/>
      <w:bookmarkEnd w:id="310"/>
      <w:commentRangeStart w:id="311"/>
      <w:commentRangeStart w:id="312"/>
      <w:del w:id="313" w:author="tim liptrot" w:date="2020-05-06T21:07:00Z">
        <w:r w:rsidRPr="00AA009D" w:rsidDel="00F84873">
          <w:rPr>
            <w:color w:val="000000"/>
          </w:rPr>
          <w:delText>In many countries</w:delText>
        </w:r>
        <w:commentRangeEnd w:id="311"/>
        <w:r w:rsidR="00C731AC" w:rsidRPr="00AA009D" w:rsidDel="00F84873">
          <w:rPr>
            <w:rStyle w:val="CommentReference"/>
          </w:rPr>
          <w:commentReference w:id="311"/>
        </w:r>
        <w:commentRangeEnd w:id="312"/>
        <w:r w:rsidR="00FB0D03" w:rsidRPr="00AA009D" w:rsidDel="00F84873">
          <w:rPr>
            <w:rStyle w:val="CommentReference"/>
          </w:rPr>
          <w:commentReference w:id="312"/>
        </w:r>
        <w:r w:rsidRPr="00AA009D" w:rsidDel="00F84873">
          <w:rPr>
            <w:color w:val="000000"/>
          </w:rPr>
          <w:delText xml:space="preserve">, overdrawn aquifers are shared between domestic water use and agricultural use. </w:delText>
        </w:r>
        <w:commentRangeStart w:id="314"/>
        <w:commentRangeStart w:id="315"/>
        <w:r w:rsidRPr="00AA009D" w:rsidDel="00F84873">
          <w:rPr>
            <w:color w:val="000000"/>
          </w:rPr>
          <w:delText>How do the needs of cities change the “management” of groundwater resources?</w:delText>
        </w:r>
        <w:commentRangeEnd w:id="314"/>
        <w:r w:rsidR="000A0627" w:rsidRPr="00AA009D" w:rsidDel="00F84873">
          <w:rPr>
            <w:rStyle w:val="CommentReference"/>
          </w:rPr>
          <w:commentReference w:id="314"/>
        </w:r>
      </w:del>
      <w:commentRangeEnd w:id="315"/>
      <w:r w:rsidR="00DB2C49" w:rsidRPr="00AA009D">
        <w:rPr>
          <w:rStyle w:val="CommentReference"/>
        </w:rPr>
        <w:commentReference w:id="315"/>
      </w:r>
      <w:del w:id="316" w:author="tim liptrot" w:date="2020-05-06T21:07:00Z">
        <w:r w:rsidRPr="00AA009D" w:rsidDel="00F84873">
          <w:rPr>
            <w:color w:val="000000"/>
          </w:rPr>
          <w:delText xml:space="preserve"> Answering this question would also resolve an apparent paradox in the existing water politics literature. On the one hand geographers have observed that the growth of cities is rarely constrained by limited water resources or the existing water uses of the agricultural sector</w:delText>
        </w:r>
        <w:r w:rsidR="00331974" w:rsidRPr="00AA009D" w:rsidDel="00F84873">
          <w:rPr>
            <w:color w:val="000000"/>
          </w:rPr>
          <w:delText>, writing mainly on surface water</w:delText>
        </w:r>
        <w:r w:rsidRPr="00AA009D" w:rsidDel="00F84873">
          <w:rPr>
            <w:color w:val="000000"/>
          </w:rPr>
          <w:delText xml:space="preserve"> (Molle and Berkoff, 2009; Hooper, 2015). On the other hand, </w:delText>
        </w:r>
        <w:r w:rsidR="001F0732" w:rsidRPr="00AA009D" w:rsidDel="00F84873">
          <w:rPr>
            <w:color w:val="000000"/>
          </w:rPr>
          <w:delText>state</w:delText>
        </w:r>
        <w:r w:rsidRPr="00AA009D" w:rsidDel="00F84873">
          <w:rPr>
            <w:color w:val="000000"/>
          </w:rPr>
          <w:delText xml:space="preserve"> attempts to constrain farmer abstractions of groundwater have only rarely s</w:delText>
        </w:r>
        <w:r w:rsidR="003C4111" w:rsidRPr="00AA009D" w:rsidDel="00F84873">
          <w:rPr>
            <w:color w:val="000000"/>
          </w:rPr>
          <w:delText>ucceeded (Molle and Closas, 2016</w:delText>
        </w:r>
        <w:r w:rsidRPr="00AA009D" w:rsidDel="00F84873">
          <w:rPr>
            <w:color w:val="000000"/>
          </w:rPr>
          <w:delText xml:space="preserve">). Therefore, it is important to understand if and when </w:delText>
        </w:r>
        <w:r w:rsidR="001F0732" w:rsidRPr="00AA009D" w:rsidDel="00F84873">
          <w:rPr>
            <w:color w:val="000000"/>
          </w:rPr>
          <w:delText>states</w:delText>
        </w:r>
        <w:r w:rsidRPr="00AA009D" w:rsidDel="00F84873">
          <w:rPr>
            <w:color w:val="000000"/>
          </w:rPr>
          <w:delText xml:space="preserve"> can transfer groundwater out of the agricultural sector, </w:delText>
        </w:r>
        <w:commentRangeStart w:id="317"/>
        <w:commentRangeStart w:id="318"/>
        <w:r w:rsidRPr="00AA009D" w:rsidDel="00F84873">
          <w:rPr>
            <w:color w:val="000000"/>
          </w:rPr>
          <w:delText xml:space="preserve">and the implication this may have. </w:delText>
        </w:r>
        <w:commentRangeEnd w:id="317"/>
        <w:r w:rsidR="00B5176F" w:rsidRPr="00AA009D" w:rsidDel="00F84873">
          <w:rPr>
            <w:rStyle w:val="CommentReference"/>
          </w:rPr>
          <w:commentReference w:id="317"/>
        </w:r>
      </w:del>
      <w:commentRangeEnd w:id="318"/>
      <w:r w:rsidR="00DB2C49" w:rsidRPr="00AA009D">
        <w:rPr>
          <w:rStyle w:val="CommentReference"/>
        </w:rPr>
        <w:commentReference w:id="318"/>
      </w:r>
    </w:p>
    <w:p w14:paraId="0000001E" w14:textId="2D4628F2" w:rsidR="00925A3D" w:rsidRPr="00AA009D" w:rsidDel="00F84873" w:rsidRDefault="00516699" w:rsidP="00FE37F6">
      <w:pPr>
        <w:pBdr>
          <w:top w:val="nil"/>
          <w:left w:val="nil"/>
          <w:bottom w:val="nil"/>
          <w:right w:val="nil"/>
          <w:between w:val="nil"/>
        </w:pBdr>
        <w:rPr>
          <w:del w:id="319" w:author="tim liptrot" w:date="2020-05-06T21:07:00Z"/>
          <w:color w:val="000000"/>
        </w:rPr>
      </w:pPr>
      <w:bookmarkStart w:id="320" w:name="_heading=h.2et92p0" w:colFirst="0" w:colLast="0"/>
      <w:bookmarkEnd w:id="320"/>
      <w:del w:id="321" w:author="tim liptrot" w:date="2020-05-06T21:07:00Z">
        <w:r w:rsidRPr="00AA009D" w:rsidDel="00F84873">
          <w:rPr>
            <w:color w:val="000000"/>
          </w:rPr>
          <w:delText xml:space="preserve">Scholars have identified several instances of </w:delText>
        </w:r>
        <w:r w:rsidR="001F0732" w:rsidRPr="00AA009D" w:rsidDel="00F84873">
          <w:rPr>
            <w:color w:val="000000"/>
          </w:rPr>
          <w:delText>states</w:delText>
        </w:r>
        <w:r w:rsidRPr="00AA009D" w:rsidDel="00F84873">
          <w:rPr>
            <w:color w:val="000000"/>
          </w:rPr>
          <w:delText xml:space="preserve"> transferring surface water from agricultural water use to cities (</w:delText>
        </w:r>
        <w:r w:rsidR="003C4111" w:rsidRPr="00AA009D" w:rsidDel="00F84873">
          <w:rPr>
            <w:color w:val="000000"/>
          </w:rPr>
          <w:delText xml:space="preserve">Komakech </w:delText>
        </w:r>
        <w:commentRangeStart w:id="322"/>
        <w:commentRangeStart w:id="323"/>
        <w:commentRangeStart w:id="324"/>
        <w:r w:rsidR="003C4111" w:rsidRPr="00AA009D" w:rsidDel="00F84873">
          <w:rPr>
            <w:color w:val="000000"/>
          </w:rPr>
          <w:delText>et all</w:delText>
        </w:r>
        <w:commentRangeEnd w:id="322"/>
        <w:r w:rsidR="00C731AC" w:rsidRPr="00AA009D" w:rsidDel="00F84873">
          <w:rPr>
            <w:rStyle w:val="CommentReference"/>
          </w:rPr>
          <w:commentReference w:id="322"/>
        </w:r>
        <w:commentRangeEnd w:id="323"/>
        <w:r w:rsidR="00FB0D03" w:rsidRPr="00AA009D" w:rsidDel="00F84873">
          <w:rPr>
            <w:rStyle w:val="CommentReference"/>
          </w:rPr>
          <w:commentReference w:id="323"/>
        </w:r>
        <w:commentRangeEnd w:id="324"/>
        <w:r w:rsidR="007762A4" w:rsidRPr="00AA009D" w:rsidDel="00F84873">
          <w:rPr>
            <w:rStyle w:val="CommentReference"/>
          </w:rPr>
          <w:commentReference w:id="324"/>
        </w:r>
        <w:r w:rsidRPr="00AA009D" w:rsidDel="00F84873">
          <w:rPr>
            <w:color w:val="000000"/>
          </w:rPr>
          <w:delText>, 2012</w:delText>
        </w:r>
      </w:del>
      <w:customXmlDelRangeStart w:id="325" w:author="tim liptrot" w:date="2020-05-06T21:07:00Z"/>
      <w:sdt>
        <w:sdtPr>
          <w:tag w:val="goog_rdk_9"/>
          <w:id w:val="1600368541"/>
        </w:sdtPr>
        <w:sdtContent>
          <w:customXmlDelRangeEnd w:id="325"/>
          <w:del w:id="326" w:author="tim liptrot" w:date="2020-05-06T21:07:00Z">
            <w:r w:rsidRPr="00AA009D" w:rsidDel="00F84873">
              <w:rPr>
                <w:color w:val="000000"/>
              </w:rPr>
              <w:delText>;</w:delText>
            </w:r>
          </w:del>
          <w:customXmlDelRangeStart w:id="327" w:author="tim liptrot" w:date="2020-05-06T21:07:00Z"/>
        </w:sdtContent>
      </w:sdt>
      <w:customXmlDelRangeEnd w:id="327"/>
      <w:customXmlDelRangeStart w:id="328" w:author="tim liptrot" w:date="2020-05-06T21:07:00Z"/>
      <w:sdt>
        <w:sdtPr>
          <w:tag w:val="goog_rdk_10"/>
          <w:id w:val="1944491564"/>
        </w:sdtPr>
        <w:sdtContent>
          <w:customXmlDelRangeEnd w:id="328"/>
          <w:customXmlDelRangeStart w:id="329" w:author="tim liptrot" w:date="2020-05-06T21:07:00Z"/>
        </w:sdtContent>
      </w:sdt>
      <w:customXmlDelRangeEnd w:id="329"/>
      <w:del w:id="330" w:author="tim liptrot" w:date="2020-05-06T21:07:00Z">
        <w:r w:rsidRPr="00AA009D" w:rsidDel="00F84873">
          <w:rPr>
            <w:color w:val="000000"/>
          </w:rPr>
          <w:delText xml:space="preserve">Birkenholtz, 2016). In most cases, </w:delText>
        </w:r>
      </w:del>
      <w:customXmlDelRangeStart w:id="331" w:author="tim liptrot" w:date="2020-05-06T21:07:00Z"/>
      <w:sdt>
        <w:sdtPr>
          <w:tag w:val="goog_rdk_11"/>
          <w:id w:val="1746759814"/>
        </w:sdtPr>
        <w:sdtContent>
          <w:customXmlDelRangeEnd w:id="331"/>
          <w:customXmlDelRangeStart w:id="332" w:author="tim liptrot" w:date="2020-05-06T21:07:00Z"/>
        </w:sdtContent>
      </w:sdt>
      <w:customXmlDelRangeEnd w:id="332"/>
      <w:customXmlDelRangeStart w:id="333" w:author="tim liptrot" w:date="2020-05-06T21:07:00Z"/>
      <w:sdt>
        <w:sdtPr>
          <w:tag w:val="goog_rdk_12"/>
          <w:id w:val="584732301"/>
        </w:sdtPr>
        <w:sdtContent>
          <w:customXmlDelRangeEnd w:id="333"/>
          <w:customXmlDelRangeStart w:id="334" w:author="tim liptrot" w:date="2020-05-06T21:07:00Z"/>
        </w:sdtContent>
      </w:sdt>
      <w:customXmlDelRangeEnd w:id="334"/>
      <w:del w:id="335" w:author="tim liptrot" w:date="2020-05-06T21:07:00Z">
        <w:r w:rsidRPr="00AA009D" w:rsidDel="00F84873">
          <w:rPr>
            <w:color w:val="000000"/>
          </w:rPr>
          <w:delText xml:space="preserve">municipalities receive their water needs because their access is made a priority by </w:delText>
        </w:r>
        <w:commentRangeStart w:id="336"/>
        <w:commentRangeStart w:id="337"/>
        <w:r w:rsidR="001F0732" w:rsidRPr="00AA009D" w:rsidDel="00F84873">
          <w:rPr>
            <w:color w:val="000000"/>
          </w:rPr>
          <w:delText>states</w:delText>
        </w:r>
        <w:commentRangeEnd w:id="336"/>
        <w:r w:rsidR="00C731AC" w:rsidRPr="00AA009D" w:rsidDel="00F84873">
          <w:rPr>
            <w:rStyle w:val="CommentReference"/>
          </w:rPr>
          <w:commentReference w:id="336"/>
        </w:r>
        <w:commentRangeEnd w:id="337"/>
        <w:r w:rsidR="00FB0D03" w:rsidRPr="00AA009D" w:rsidDel="00F84873">
          <w:rPr>
            <w:rStyle w:val="CommentReference"/>
          </w:rPr>
          <w:commentReference w:id="337"/>
        </w:r>
        <w:r w:rsidRPr="00AA009D" w:rsidDel="00F84873">
          <w:rPr>
            <w:color w:val="000000"/>
          </w:rPr>
          <w:delText xml:space="preserve"> (Molle and Berkoff, 2009). </w:delText>
        </w:r>
        <w:commentRangeStart w:id="338"/>
        <w:commentRangeStart w:id="339"/>
        <w:commentRangeStart w:id="340"/>
        <w:commentRangeStart w:id="341"/>
        <w:commentRangeStart w:id="342"/>
        <w:r w:rsidRPr="00AA009D" w:rsidDel="00F84873">
          <w:rPr>
            <w:color w:val="000000"/>
          </w:rPr>
          <w:delText xml:space="preserve">Given cities’ </w:delText>
        </w:r>
        <w:commentRangeEnd w:id="338"/>
        <w:r w:rsidR="00C731AC" w:rsidRPr="00AA009D" w:rsidDel="00F84873">
          <w:rPr>
            <w:rStyle w:val="CommentReference"/>
          </w:rPr>
          <w:commentReference w:id="338"/>
        </w:r>
        <w:commentRangeEnd w:id="339"/>
        <w:r w:rsidR="00FB0D03" w:rsidRPr="00AA009D" w:rsidDel="00F84873">
          <w:rPr>
            <w:rStyle w:val="CommentReference"/>
          </w:rPr>
          <w:commentReference w:id="339"/>
        </w:r>
        <w:commentRangeEnd w:id="340"/>
        <w:r w:rsidR="00694CE2" w:rsidRPr="00AA009D" w:rsidDel="00F84873">
          <w:rPr>
            <w:rStyle w:val="CommentReference"/>
          </w:rPr>
          <w:commentReference w:id="340"/>
        </w:r>
        <w:commentRangeEnd w:id="341"/>
        <w:r w:rsidR="00694CE2" w:rsidRPr="00AA009D" w:rsidDel="00F84873">
          <w:rPr>
            <w:rStyle w:val="CommentReference"/>
          </w:rPr>
          <w:commentReference w:id="341"/>
        </w:r>
        <w:commentRangeEnd w:id="342"/>
        <w:r w:rsidR="00515C58" w:rsidRPr="00AA009D" w:rsidDel="00F84873">
          <w:rPr>
            <w:rStyle w:val="CommentReference"/>
          </w:rPr>
          <w:commentReference w:id="342"/>
        </w:r>
        <w:r w:rsidRPr="00AA009D" w:rsidDel="00F84873">
          <w:rPr>
            <w:color w:val="000000"/>
          </w:rPr>
          <w:delText xml:space="preserve">high access to political decision makers, we would expect </w:delText>
        </w:r>
        <w:r w:rsidR="001F0732" w:rsidRPr="00AA009D" w:rsidDel="00F84873">
          <w:rPr>
            <w:color w:val="000000"/>
          </w:rPr>
          <w:delText>states</w:delText>
        </w:r>
        <w:r w:rsidRPr="00AA009D" w:rsidDel="00F84873">
          <w:rPr>
            <w:color w:val="000000"/>
          </w:rPr>
          <w:delText xml:space="preserve"> to respond when unsustainable aquifer use threatens the water security of cities. Reducing agricultural groundwater abstraction is an option for protecting cities supply.</w:delText>
        </w:r>
      </w:del>
    </w:p>
    <w:p w14:paraId="0000001F" w14:textId="58626C30" w:rsidR="00925A3D" w:rsidRPr="00AA009D" w:rsidDel="00F84873" w:rsidRDefault="00516699" w:rsidP="001F0732">
      <w:pPr>
        <w:pBdr>
          <w:top w:val="nil"/>
          <w:left w:val="nil"/>
          <w:bottom w:val="nil"/>
          <w:right w:val="nil"/>
          <w:between w:val="nil"/>
        </w:pBdr>
        <w:rPr>
          <w:del w:id="343" w:author="tim liptrot" w:date="2020-05-06T21:07:00Z"/>
          <w:color w:val="000000"/>
        </w:rPr>
      </w:pPr>
      <w:bookmarkStart w:id="344" w:name="_heading=h.tyjcwt" w:colFirst="0" w:colLast="0"/>
      <w:bookmarkEnd w:id="344"/>
      <w:del w:id="345" w:author="tim liptrot" w:date="2020-05-06T21:07:00Z">
        <w:r w:rsidRPr="00AA009D" w:rsidDel="00F84873">
          <w:rPr>
            <w:color w:val="000000"/>
          </w:rPr>
          <w:delText xml:space="preserve">However, recent literature on groundwater regulation shows that achieving sustainability in overused aquifers is very difficult (Molle and Closas, 2017). </w:delText>
        </w:r>
        <w:r w:rsidR="001F0732" w:rsidRPr="00AA009D" w:rsidDel="00F84873">
          <w:rPr>
            <w:color w:val="000000"/>
          </w:rPr>
          <w:delText>States</w:delText>
        </w:r>
        <w:r w:rsidR="00331974" w:rsidRPr="00AA009D" w:rsidDel="00F84873">
          <w:rPr>
            <w:color w:val="000000"/>
          </w:rPr>
          <w:delText xml:space="preserve"> face large</w:delText>
        </w:r>
        <w:r w:rsidRPr="00AA009D" w:rsidDel="00F84873">
          <w:rPr>
            <w:color w:val="000000"/>
          </w:rPr>
          <w:delText xml:space="preserve"> incentives to over-assign groundwater, often by allowing private wells for agricultural use to proliferate</w:delText>
        </w:r>
        <w:r w:rsidR="00331974" w:rsidRPr="00AA009D" w:rsidDel="00F84873">
          <w:rPr>
            <w:color w:val="000000"/>
          </w:rPr>
          <w:delText xml:space="preserve"> and exploit aquifers at unsustainable rates</w:delText>
        </w:r>
        <w:r w:rsidRPr="00AA009D" w:rsidDel="00F84873">
          <w:rPr>
            <w:color w:val="000000"/>
          </w:rPr>
          <w:delText>. Once abstraction is significantly greater than the recharge rate, reducing abstraction is often beyond the realistic means of the state. While states can pass regulations to limit wells and groundwater abstractions, groundwater regulation is rarely effectively implemented due to the extensive resources required to regulate and monitor large numbers of dispersed wells – and political barriers (Hussein, 2018). Community governance has succeeded in some contexts, but it is dependent on specific community characteristics (</w:delText>
        </w:r>
        <w:commentRangeStart w:id="346"/>
        <w:commentRangeStart w:id="347"/>
        <w:r w:rsidRPr="00AA009D" w:rsidDel="00F84873">
          <w:rPr>
            <w:color w:val="000000"/>
          </w:rPr>
          <w:delText>Molle and Closas, 2017</w:delText>
        </w:r>
        <w:commentRangeEnd w:id="346"/>
        <w:r w:rsidR="00C731AC" w:rsidRPr="00AA009D" w:rsidDel="00F84873">
          <w:rPr>
            <w:rStyle w:val="CommentReference"/>
          </w:rPr>
          <w:commentReference w:id="346"/>
        </w:r>
        <w:commentRangeEnd w:id="347"/>
        <w:r w:rsidR="00FB0D03" w:rsidRPr="00AA009D" w:rsidDel="00F84873">
          <w:rPr>
            <w:rStyle w:val="CommentReference"/>
          </w:rPr>
          <w:commentReference w:id="347"/>
        </w:r>
        <w:r w:rsidRPr="00AA009D" w:rsidDel="00F84873">
          <w:rPr>
            <w:color w:val="000000"/>
          </w:rPr>
          <w:delText>). Furthermore, the political incentives almost always support greater consumption, rather than demand management</w:delText>
        </w:r>
        <w:r w:rsidR="00331974" w:rsidRPr="00AA009D" w:rsidDel="00F84873">
          <w:rPr>
            <w:color w:val="000000"/>
          </w:rPr>
          <w:delText xml:space="preserve"> (Zeitoun, 2012; Molle et al, 2018)</w:delText>
        </w:r>
        <w:r w:rsidRPr="00AA009D" w:rsidDel="00F84873">
          <w:rPr>
            <w:color w:val="000000"/>
          </w:rPr>
          <w:delText>.</w:delText>
        </w:r>
      </w:del>
    </w:p>
    <w:p w14:paraId="00000020" w14:textId="55889230" w:rsidR="00925A3D" w:rsidRPr="00AA009D" w:rsidDel="00F84873" w:rsidRDefault="00516699" w:rsidP="00331974">
      <w:pPr>
        <w:pBdr>
          <w:top w:val="nil"/>
          <w:left w:val="nil"/>
          <w:bottom w:val="nil"/>
          <w:right w:val="nil"/>
          <w:between w:val="nil"/>
        </w:pBdr>
        <w:rPr>
          <w:del w:id="348" w:author="tim liptrot" w:date="2020-05-06T21:07:00Z"/>
          <w:color w:val="000000"/>
        </w:rPr>
      </w:pPr>
      <w:commentRangeStart w:id="349"/>
      <w:commentRangeStart w:id="350"/>
      <w:del w:id="351" w:author="tim liptrot" w:date="2020-05-06T21:07:00Z">
        <w:r w:rsidRPr="00AA009D" w:rsidDel="00F84873">
          <w:rPr>
            <w:color w:val="000000"/>
          </w:rPr>
          <w:delText xml:space="preserve">Therefore, we do not know </w:delText>
        </w:r>
        <w:commentRangeStart w:id="352"/>
        <w:commentRangeStart w:id="353"/>
        <w:r w:rsidRPr="00AA009D" w:rsidDel="00F84873">
          <w:rPr>
            <w:color w:val="000000"/>
          </w:rPr>
          <w:delText xml:space="preserve">if </w:delText>
        </w:r>
        <w:r w:rsidR="001F0732" w:rsidRPr="00AA009D" w:rsidDel="00F84873">
          <w:rPr>
            <w:color w:val="000000"/>
          </w:rPr>
          <w:delText>state’s</w:delText>
        </w:r>
        <w:r w:rsidRPr="00AA009D" w:rsidDel="00F84873">
          <w:rPr>
            <w:color w:val="000000"/>
          </w:rPr>
          <w:delText xml:space="preserve"> can transfer water from agriculture </w:delText>
        </w:r>
        <w:commentRangeEnd w:id="352"/>
        <w:r w:rsidR="00C731AC" w:rsidRPr="00AA009D" w:rsidDel="00F84873">
          <w:rPr>
            <w:rStyle w:val="CommentReference"/>
          </w:rPr>
          <w:commentReference w:id="352"/>
        </w:r>
        <w:commentRangeEnd w:id="353"/>
        <w:r w:rsidR="00FB0D03" w:rsidRPr="00AA009D" w:rsidDel="00F84873">
          <w:rPr>
            <w:rStyle w:val="CommentReference"/>
          </w:rPr>
          <w:commentReference w:id="353"/>
        </w:r>
        <w:r w:rsidRPr="00AA009D" w:rsidDel="00F84873">
          <w:rPr>
            <w:color w:val="000000"/>
          </w:rPr>
          <w:delText>to domestic use in the case of groundwater resources.</w:delText>
        </w:r>
        <w:commentRangeEnd w:id="349"/>
        <w:r w:rsidR="00C07162" w:rsidRPr="00AA009D" w:rsidDel="00F84873">
          <w:rPr>
            <w:rStyle w:val="CommentReference"/>
          </w:rPr>
          <w:commentReference w:id="349"/>
        </w:r>
        <w:commentRangeEnd w:id="350"/>
        <w:r w:rsidR="00122085" w:rsidRPr="00AA009D" w:rsidDel="00F84873">
          <w:rPr>
            <w:rStyle w:val="CommentReference"/>
          </w:rPr>
          <w:commentReference w:id="350"/>
        </w:r>
        <w:r w:rsidRPr="00AA009D" w:rsidDel="00F84873">
          <w:rPr>
            <w:color w:val="000000"/>
          </w:rPr>
          <w:delText xml:space="preserve"> Another way of phrasing the research question is to ask </w:delText>
        </w:r>
        <w:commentRangeStart w:id="354"/>
        <w:commentRangeStart w:id="355"/>
        <w:r w:rsidRPr="00AA009D" w:rsidDel="00F84873">
          <w:rPr>
            <w:color w:val="000000"/>
          </w:rPr>
          <w:delText>whether the pressing water needs of growing cities change the political context to allow more successful regulation of groundwater use</w:delText>
        </w:r>
        <w:commentRangeEnd w:id="354"/>
        <w:r w:rsidR="00C731AC" w:rsidRPr="00AA009D" w:rsidDel="00F84873">
          <w:rPr>
            <w:rStyle w:val="CommentReference"/>
          </w:rPr>
          <w:commentReference w:id="354"/>
        </w:r>
        <w:commentRangeEnd w:id="355"/>
        <w:r w:rsidR="00FB0D03" w:rsidRPr="00AA009D" w:rsidDel="00F84873">
          <w:rPr>
            <w:rStyle w:val="CommentReference"/>
          </w:rPr>
          <w:commentReference w:id="355"/>
        </w:r>
        <w:r w:rsidRPr="00AA009D" w:rsidDel="00F84873">
          <w:rPr>
            <w:color w:val="000000"/>
          </w:rPr>
          <w:delText>. It is likely that the same challenges that make sustainability difficult to achieve will make intersector transfers difficult</w:delText>
        </w:r>
        <w:r w:rsidR="00331974" w:rsidRPr="00AA009D" w:rsidDel="00F84873">
          <w:rPr>
            <w:color w:val="000000"/>
          </w:rPr>
          <w:delText xml:space="preserve">, but the political costs of failing to meet urban needs could compel governments to apply greater political </w:delText>
        </w:r>
        <w:commentRangeStart w:id="356"/>
        <w:commentRangeStart w:id="357"/>
        <w:commentRangeStart w:id="358"/>
        <w:r w:rsidR="00331974" w:rsidRPr="00AA009D" w:rsidDel="00F84873">
          <w:rPr>
            <w:color w:val="000000"/>
          </w:rPr>
          <w:delText>capital</w:delText>
        </w:r>
        <w:commentRangeEnd w:id="356"/>
        <w:r w:rsidR="00C731AC" w:rsidRPr="00AA009D" w:rsidDel="00F84873">
          <w:rPr>
            <w:rStyle w:val="CommentReference"/>
          </w:rPr>
          <w:commentReference w:id="356"/>
        </w:r>
        <w:commentRangeEnd w:id="357"/>
        <w:r w:rsidR="00FB0D03" w:rsidRPr="00AA009D" w:rsidDel="00F84873">
          <w:rPr>
            <w:rStyle w:val="CommentReference"/>
          </w:rPr>
          <w:commentReference w:id="357"/>
        </w:r>
        <w:commentRangeEnd w:id="358"/>
        <w:r w:rsidR="008E6D17" w:rsidRPr="00AA009D" w:rsidDel="00F84873">
          <w:rPr>
            <w:rStyle w:val="CommentReference"/>
          </w:rPr>
          <w:commentReference w:id="358"/>
        </w:r>
        <w:r w:rsidRPr="00AA009D" w:rsidDel="00F84873">
          <w:rPr>
            <w:color w:val="000000"/>
          </w:rPr>
          <w:delText>.</w:delText>
        </w:r>
      </w:del>
    </w:p>
    <w:p w14:paraId="00000021" w14:textId="053F3448" w:rsidR="00925A3D" w:rsidRPr="00AA009D" w:rsidDel="00F84873" w:rsidRDefault="00516699" w:rsidP="00095814">
      <w:pPr>
        <w:pBdr>
          <w:top w:val="nil"/>
          <w:left w:val="nil"/>
          <w:bottom w:val="nil"/>
          <w:right w:val="nil"/>
          <w:between w:val="nil"/>
        </w:pBdr>
        <w:rPr>
          <w:del w:id="359" w:author="tim liptrot" w:date="2020-05-06T21:07:00Z"/>
          <w:color w:val="000000"/>
        </w:rPr>
      </w:pPr>
      <w:del w:id="360" w:author="tim liptrot" w:date="2020-05-06T21:07:00Z">
        <w:r w:rsidRPr="00AA009D" w:rsidDel="00F84873">
          <w:rPr>
            <w:color w:val="000000"/>
          </w:rPr>
          <w:delText>When cities seek new sources of water, they choose sources based on a wide array of concerns from the local political economy. Sources are selected based on existing water rights, sources of funding, financial costs, and the degree of mobilization of affected constituencies (Molle and Berkoff, 2009).</w:delText>
        </w:r>
        <w:r w:rsidR="00537B16" w:rsidRPr="00AA009D" w:rsidDel="00F84873">
          <w:rPr>
            <w:color w:val="000000"/>
          </w:rPr>
          <w:delText xml:space="preserve"> </w:delText>
        </w:r>
        <w:r w:rsidRPr="00AA009D" w:rsidDel="00F84873">
          <w:rPr>
            <w:color w:val="000000"/>
          </w:rPr>
          <w:delText xml:space="preserve">We would expect that some aquifers might be more amenable to agriculture to city transfers than other aquifers. </w:delText>
        </w:r>
        <w:commentRangeStart w:id="361"/>
        <w:commentRangeStart w:id="362"/>
        <w:r w:rsidR="00537B16" w:rsidRPr="00AA009D" w:rsidDel="00F84873">
          <w:rPr>
            <w:color w:val="000000"/>
          </w:rPr>
          <w:delText xml:space="preserve">This article provides an account of the geological and political-economic characteristics that guided the Jordanian </w:delText>
        </w:r>
        <w:r w:rsidR="00095814" w:rsidRPr="00AA009D" w:rsidDel="00F84873">
          <w:rPr>
            <w:color w:val="000000"/>
          </w:rPr>
          <w:delText>state’s</w:delText>
        </w:r>
        <w:r w:rsidR="00537B16" w:rsidRPr="00AA009D" w:rsidDel="00F84873">
          <w:rPr>
            <w:color w:val="000000"/>
          </w:rPr>
          <w:delText xml:space="preserve"> search for the aquifer which was “the path of least resistance”</w:delText>
        </w:r>
        <w:r w:rsidR="00426815" w:rsidRPr="00AA009D" w:rsidDel="00F84873">
          <w:rPr>
            <w:color w:val="000000"/>
          </w:rPr>
          <w:delText xml:space="preserve"> (Molle and Berkoff, 2009</w:delText>
        </w:r>
        <w:r w:rsidR="00095814" w:rsidRPr="00AA009D" w:rsidDel="00F84873">
          <w:rPr>
            <w:color w:val="000000"/>
          </w:rPr>
          <w:delText>:</w:delText>
        </w:r>
        <w:r w:rsidR="00426815" w:rsidRPr="00AA009D" w:rsidDel="00F84873">
          <w:rPr>
            <w:color w:val="000000"/>
          </w:rPr>
          <w:delText xml:space="preserve"> 1)</w:delText>
        </w:r>
        <w:r w:rsidRPr="00AA009D" w:rsidDel="00F84873">
          <w:rPr>
            <w:color w:val="000000"/>
          </w:rPr>
          <w:delText>.</w:delText>
        </w:r>
        <w:commentRangeEnd w:id="361"/>
        <w:r w:rsidR="00AF2629" w:rsidRPr="00AA009D" w:rsidDel="00F84873">
          <w:rPr>
            <w:rStyle w:val="CommentReference"/>
          </w:rPr>
          <w:commentReference w:id="361"/>
        </w:r>
        <w:commentRangeEnd w:id="362"/>
        <w:r w:rsidR="00216C8B" w:rsidRPr="00AA009D" w:rsidDel="00F84873">
          <w:rPr>
            <w:rStyle w:val="CommentReference"/>
          </w:rPr>
          <w:commentReference w:id="362"/>
        </w:r>
      </w:del>
    </w:p>
    <w:p w14:paraId="00000022" w14:textId="08CC6E11" w:rsidR="00925A3D" w:rsidRPr="00AA009D" w:rsidDel="00F84873" w:rsidRDefault="00516699">
      <w:pPr>
        <w:pBdr>
          <w:top w:val="nil"/>
          <w:left w:val="nil"/>
          <w:bottom w:val="nil"/>
          <w:right w:val="nil"/>
          <w:between w:val="nil"/>
        </w:pBdr>
        <w:rPr>
          <w:del w:id="363" w:author="tim liptrot" w:date="2020-05-06T21:07:00Z"/>
          <w:color w:val="000000"/>
        </w:rPr>
      </w:pPr>
      <w:del w:id="364" w:author="tim liptrot" w:date="2020-05-06T21:07:00Z">
        <w:r w:rsidRPr="00AA009D" w:rsidDel="00F84873">
          <w:rPr>
            <w:color w:val="000000"/>
          </w:rPr>
          <w:delText xml:space="preserve">To answer the research question, this article takes Jordan as a case study. Within Jordan, it considers the Disi, Azraq and Eastern Dead Sea Aquifers. We chose Jordan because it is among the most water scarce countries in the world in absolute terms, with its aquifers together exploited at a rate of over 170% of their safe yield (MWI 2017). 80% of its population is concentrated in urban areas, with rapidly expanding water needs (UN habitat, 2012; MWI 2017). To meet rising domestic water needs, Jordan has implemented several water transfers from rural areas and the agricultural sector to the main cities of the country from surface and groundwater resources including the Disi Aquifer and from the King Talal Dam (Namrouqa, 2015; Aken et al, 2009). Nevertheless, the literature on Jordan has focused on surface water transfers rather than on groundwater transfers from the agricultural sector. In this article, we analyze Jordan’s groundwater policies with a focus on how they transfer water between agricultural and domestic use. The </w:delText>
        </w:r>
        <w:commentRangeStart w:id="365"/>
        <w:commentRangeStart w:id="366"/>
        <w:r w:rsidRPr="00AA009D" w:rsidDel="00F84873">
          <w:rPr>
            <w:color w:val="000000"/>
          </w:rPr>
          <w:delText>transfer lenses</w:delText>
        </w:r>
        <w:commentRangeEnd w:id="365"/>
        <w:r w:rsidR="00C731AC" w:rsidRPr="00AA009D" w:rsidDel="00F84873">
          <w:rPr>
            <w:rStyle w:val="CommentReference"/>
          </w:rPr>
          <w:commentReference w:id="365"/>
        </w:r>
        <w:commentRangeEnd w:id="366"/>
        <w:r w:rsidR="00FB0D03" w:rsidRPr="00AA009D" w:rsidDel="00F84873">
          <w:rPr>
            <w:rStyle w:val="CommentReference"/>
          </w:rPr>
          <w:commentReference w:id="366"/>
        </w:r>
        <w:r w:rsidRPr="00AA009D" w:rsidDel="00F84873">
          <w:rPr>
            <w:color w:val="000000"/>
          </w:rPr>
          <w:delText xml:space="preserve"> would reveal the different interests that structure the “management” of groundwater, as part of the broader movement to analyze the political within water management (Mollinga</w:delText>
        </w:r>
        <w:r w:rsidR="003C4111" w:rsidRPr="00AA009D" w:rsidDel="00F84873">
          <w:rPr>
            <w:color w:val="000000"/>
          </w:rPr>
          <w:delText xml:space="preserve"> et all</w:delText>
        </w:r>
        <w:r w:rsidRPr="00AA009D" w:rsidDel="00F84873">
          <w:rPr>
            <w:color w:val="000000"/>
          </w:rPr>
          <w:delText>, 2008).</w:delText>
        </w:r>
      </w:del>
    </w:p>
    <w:p w14:paraId="00000023" w14:textId="2EDD1764" w:rsidR="00925A3D" w:rsidRPr="00AA009D" w:rsidDel="00F84873" w:rsidRDefault="00331974" w:rsidP="00331974">
      <w:pPr>
        <w:pBdr>
          <w:top w:val="nil"/>
          <w:left w:val="nil"/>
          <w:bottom w:val="nil"/>
          <w:right w:val="nil"/>
          <w:between w:val="nil"/>
        </w:pBdr>
        <w:rPr>
          <w:del w:id="367" w:author="tim liptrot" w:date="2020-05-06T21:07:00Z"/>
          <w:color w:val="000000"/>
        </w:rPr>
      </w:pPr>
      <w:del w:id="368" w:author="tim liptrot" w:date="2020-05-06T21:07:00Z">
        <w:r w:rsidRPr="00AA009D" w:rsidDel="00F84873">
          <w:rPr>
            <w:color w:val="000000"/>
          </w:rPr>
          <w:delText>T</w:delText>
        </w:r>
        <w:r w:rsidR="00516699" w:rsidRPr="00AA009D" w:rsidDel="00F84873">
          <w:rPr>
            <w:color w:val="000000"/>
          </w:rPr>
          <w:delText xml:space="preserve">his article first provides a short literature review on water transfers and groundwater management. Connecting with observations of </w:delText>
        </w:r>
        <w:commentRangeStart w:id="369"/>
        <w:commentRangeStart w:id="370"/>
        <w:r w:rsidR="00516699" w:rsidRPr="00AA009D" w:rsidDel="00F84873">
          <w:rPr>
            <w:color w:val="000000"/>
          </w:rPr>
          <w:delText>water grabbing</w:delText>
        </w:r>
        <w:commentRangeEnd w:id="369"/>
        <w:r w:rsidR="009A7949" w:rsidRPr="00AA009D" w:rsidDel="00F84873">
          <w:rPr>
            <w:rStyle w:val="CommentReference"/>
          </w:rPr>
          <w:commentReference w:id="369"/>
        </w:r>
      </w:del>
      <w:commentRangeEnd w:id="370"/>
      <w:r w:rsidR="00F84873" w:rsidRPr="00AA009D">
        <w:rPr>
          <w:rStyle w:val="CommentReference"/>
        </w:rPr>
        <w:commentReference w:id="370"/>
      </w:r>
      <w:del w:id="371" w:author="tim liptrot" w:date="2020-05-06T21:07:00Z">
        <w:r w:rsidR="00516699" w:rsidRPr="00AA009D" w:rsidDel="00F84873">
          <w:rPr>
            <w:color w:val="000000"/>
          </w:rPr>
          <w:delText xml:space="preserve">, we build a framework in which transfers in the long term require capture of aquifers by cities. Second, the article provides case studies of attempts to capture various aquifers in Jordan. </w:delText>
        </w:r>
        <w:commentRangeStart w:id="372"/>
        <w:commentRangeStart w:id="373"/>
        <w:r w:rsidRPr="00AA009D" w:rsidDel="00F84873">
          <w:rPr>
            <w:color w:val="000000"/>
          </w:rPr>
          <w:delText xml:space="preserve">These case studies lay out how Jordan selected aquifers to target for agricultural to urban transfer and why such transfer were feasible in some aquifers and not in others. </w:delText>
        </w:r>
        <w:commentRangeEnd w:id="372"/>
        <w:r w:rsidR="00E82AA4" w:rsidRPr="00AA009D" w:rsidDel="00F84873">
          <w:rPr>
            <w:rStyle w:val="CommentReference"/>
          </w:rPr>
          <w:commentReference w:id="372"/>
        </w:r>
        <w:commentRangeEnd w:id="373"/>
        <w:r w:rsidR="00122085" w:rsidRPr="00AA009D" w:rsidDel="00F84873">
          <w:rPr>
            <w:rStyle w:val="CommentReference"/>
          </w:rPr>
          <w:commentReference w:id="373"/>
        </w:r>
        <w:r w:rsidR="00516699" w:rsidRPr="00AA009D" w:rsidDel="00F84873">
          <w:rPr>
            <w:color w:val="000000"/>
          </w:rPr>
          <w:delText>Third, the article discusses why transferring from aquifers is difficult compared to surface water, and what political, economic and geological factors ma</w:delText>
        </w:r>
        <w:r w:rsidRPr="00AA009D" w:rsidDel="00F84873">
          <w:rPr>
            <w:color w:val="000000"/>
          </w:rPr>
          <w:delText>y make</w:delText>
        </w:r>
        <w:r w:rsidR="00516699" w:rsidRPr="00AA009D" w:rsidDel="00F84873">
          <w:rPr>
            <w:color w:val="000000"/>
          </w:rPr>
          <w:delText xml:space="preserve"> some aquifers more transferable. Finally, the article places these results within the context of work on intersector water transfers, and with a discussion of the relevance of our framework for future </w:delText>
        </w:r>
        <w:commentRangeStart w:id="374"/>
        <w:commentRangeStart w:id="375"/>
        <w:r w:rsidR="00516699" w:rsidRPr="00AA009D" w:rsidDel="00F84873">
          <w:rPr>
            <w:color w:val="000000"/>
          </w:rPr>
          <w:delText>research</w:delText>
        </w:r>
        <w:commentRangeEnd w:id="374"/>
        <w:r w:rsidR="00C731AC" w:rsidRPr="00AA009D" w:rsidDel="00F84873">
          <w:rPr>
            <w:rStyle w:val="CommentReference"/>
          </w:rPr>
          <w:commentReference w:id="374"/>
        </w:r>
        <w:commentRangeEnd w:id="375"/>
        <w:r w:rsidR="00FB0D03" w:rsidRPr="00AA009D" w:rsidDel="00F84873">
          <w:rPr>
            <w:rStyle w:val="CommentReference"/>
          </w:rPr>
          <w:commentReference w:id="375"/>
        </w:r>
        <w:r w:rsidRPr="00AA009D" w:rsidDel="00F84873">
          <w:rPr>
            <w:color w:val="000000"/>
          </w:rPr>
          <w:delText>.</w:delText>
        </w:r>
        <w:r w:rsidR="00516699" w:rsidRPr="00AA009D" w:rsidDel="00F84873">
          <w:rPr>
            <w:color w:val="000000"/>
          </w:rPr>
          <w:delText xml:space="preserve"> </w:delText>
        </w:r>
      </w:del>
    </w:p>
    <w:p w14:paraId="00000024" w14:textId="54B08AD0" w:rsidR="00925A3D" w:rsidRPr="00AA009D" w:rsidDel="00F84873" w:rsidRDefault="00516699">
      <w:pPr>
        <w:pBdr>
          <w:top w:val="nil"/>
          <w:left w:val="nil"/>
          <w:bottom w:val="nil"/>
          <w:right w:val="nil"/>
          <w:between w:val="nil"/>
        </w:pBdr>
        <w:rPr>
          <w:del w:id="376" w:author="tim liptrot" w:date="2020-05-06T21:07:00Z"/>
          <w:b/>
          <w:color w:val="000000"/>
        </w:rPr>
      </w:pPr>
      <w:bookmarkStart w:id="377" w:name="_heading=h.3dy6vkm" w:colFirst="0" w:colLast="0"/>
      <w:bookmarkEnd w:id="377"/>
      <w:del w:id="378" w:author="tim liptrot" w:date="2020-05-06T21:07:00Z">
        <w:r w:rsidRPr="00AA009D" w:rsidDel="00F84873">
          <w:rPr>
            <w:b/>
            <w:color w:val="000000"/>
          </w:rPr>
          <w:delText xml:space="preserve">Conceptual Framework </w:delText>
        </w:r>
      </w:del>
    </w:p>
    <w:p w14:paraId="00000025" w14:textId="14AEA717" w:rsidR="00925A3D" w:rsidRPr="00AA009D" w:rsidDel="00F84873" w:rsidRDefault="00516699">
      <w:pPr>
        <w:pBdr>
          <w:top w:val="nil"/>
          <w:left w:val="nil"/>
          <w:bottom w:val="nil"/>
          <w:right w:val="nil"/>
          <w:between w:val="nil"/>
        </w:pBdr>
        <w:rPr>
          <w:del w:id="379" w:author="tim liptrot" w:date="2020-05-06T21:07:00Z"/>
          <w:color w:val="000000"/>
        </w:rPr>
      </w:pPr>
      <w:del w:id="380" w:author="tim liptrot" w:date="2020-05-06T21:07:00Z">
        <w:r w:rsidRPr="00AA009D" w:rsidDel="00F84873">
          <w:rPr>
            <w:i/>
            <w:color w:val="000000"/>
          </w:rPr>
          <w:delText>What is a groundwater transfer?</w:delText>
        </w:r>
      </w:del>
    </w:p>
    <w:p w14:paraId="00000026" w14:textId="39CCFB15" w:rsidR="00925A3D" w:rsidRPr="00AA009D" w:rsidDel="00F84873" w:rsidRDefault="00516699" w:rsidP="001F0732">
      <w:pPr>
        <w:pBdr>
          <w:top w:val="nil"/>
          <w:left w:val="nil"/>
          <w:bottom w:val="nil"/>
          <w:right w:val="nil"/>
          <w:between w:val="nil"/>
        </w:pBdr>
        <w:rPr>
          <w:del w:id="381" w:author="tim liptrot" w:date="2020-05-06T21:07:00Z"/>
          <w:color w:val="000000"/>
        </w:rPr>
      </w:pPr>
      <w:del w:id="382" w:author="tim liptrot" w:date="2020-05-06T21:07:00Z">
        <w:r w:rsidRPr="00AA009D" w:rsidDel="00F84873">
          <w:rPr>
            <w:color w:val="000000"/>
          </w:rPr>
          <w:delText xml:space="preserve">This section elucidates the meaning of an intersector transfer in groundwater. Debates about water transfers primarily revolve around the question of whether gains in economic growth can be made by transferring water from the </w:delText>
        </w:r>
        <w:commentRangeStart w:id="383"/>
        <w:r w:rsidRPr="00AA009D" w:rsidDel="00F84873">
          <w:rPr>
            <w:color w:val="000000"/>
          </w:rPr>
          <w:delText xml:space="preserve">agricultural sector to domestic or industrial use (Molle and Berkof, 2008). The economic argument is based on the </w:delText>
        </w:r>
        <w:commentRangeStart w:id="384"/>
        <w:r w:rsidRPr="00AA009D" w:rsidDel="00F84873">
          <w:rPr>
            <w:color w:val="000000"/>
          </w:rPr>
          <w:delText xml:space="preserve">observation </w:delText>
        </w:r>
        <w:commentRangeEnd w:id="384"/>
        <w:r w:rsidR="00C731AC" w:rsidRPr="00AA009D" w:rsidDel="00F84873">
          <w:rPr>
            <w:rStyle w:val="CommentReference"/>
          </w:rPr>
          <w:commentReference w:id="384"/>
        </w:r>
        <w:r w:rsidRPr="00AA009D" w:rsidDel="00F84873">
          <w:rPr>
            <w:color w:val="000000"/>
          </w:rPr>
          <w:delText xml:space="preserve">that revenue per cubic meter of water used is much higher in domestic and </w:delText>
        </w:r>
        <w:commentRangeEnd w:id="383"/>
        <w:r w:rsidR="00C731AC" w:rsidRPr="00AA009D" w:rsidDel="00F84873">
          <w:rPr>
            <w:rStyle w:val="CommentReference"/>
          </w:rPr>
          <w:commentReference w:id="383"/>
        </w:r>
        <w:r w:rsidRPr="00AA009D" w:rsidDel="00F84873">
          <w:rPr>
            <w:color w:val="000000"/>
          </w:rPr>
          <w:delText xml:space="preserve">industrial sectors than in agriculture. </w:delText>
        </w:r>
        <w:commentRangeStart w:id="385"/>
        <w:r w:rsidRPr="00AA009D" w:rsidDel="00F84873">
          <w:rPr>
            <w:color w:val="000000"/>
          </w:rPr>
          <w:delText>Some economists argue that water markets could improve the efficiency in the distribution of water between sectors</w:delText>
        </w:r>
        <w:commentRangeEnd w:id="385"/>
        <w:r w:rsidR="00C731AC" w:rsidRPr="00AA009D" w:rsidDel="00F84873">
          <w:rPr>
            <w:rStyle w:val="CommentReference"/>
          </w:rPr>
          <w:commentReference w:id="385"/>
        </w:r>
        <w:r w:rsidRPr="00AA009D" w:rsidDel="00F84873">
          <w:rPr>
            <w:color w:val="000000"/>
          </w:rPr>
          <w:delText xml:space="preserve">. Political geographers </w:delText>
        </w:r>
        <w:commentRangeStart w:id="386"/>
        <w:r w:rsidRPr="00AA009D" w:rsidDel="00F84873">
          <w:rPr>
            <w:color w:val="000000"/>
          </w:rPr>
          <w:delText>have pushed back against this discourse (</w:delText>
        </w:r>
        <w:commentRangeStart w:id="387"/>
        <w:r w:rsidRPr="00AA009D" w:rsidDel="00F84873">
          <w:rPr>
            <w:color w:val="000000"/>
          </w:rPr>
          <w:delText>Ibid</w:delText>
        </w:r>
        <w:commentRangeEnd w:id="387"/>
        <w:r w:rsidR="00130B7D" w:rsidRPr="00AA009D" w:rsidDel="00F84873">
          <w:rPr>
            <w:rStyle w:val="CommentReference"/>
          </w:rPr>
          <w:commentReference w:id="387"/>
        </w:r>
        <w:r w:rsidRPr="00AA009D" w:rsidDel="00F84873">
          <w:rPr>
            <w:color w:val="000000"/>
          </w:rPr>
          <w:delText xml:space="preserve">). First, geographers have argued that it is wrong to think that there are large gains waiting to be made by transferring water between sectors because cities are very rarely constrained by agricultural water use. In those states where water rights have not been commodified, as in most of the global south, </w:delText>
        </w:r>
        <w:commentRangeStart w:id="388"/>
        <w:r w:rsidR="001F0732" w:rsidRPr="00AA009D" w:rsidDel="00F84873">
          <w:rPr>
            <w:color w:val="000000"/>
          </w:rPr>
          <w:delText>state</w:delText>
        </w:r>
        <w:r w:rsidRPr="00AA009D" w:rsidDel="00F84873">
          <w:rPr>
            <w:color w:val="000000"/>
          </w:rPr>
          <w:delText xml:space="preserve"> usually respond </w:delText>
        </w:r>
        <w:commentRangeEnd w:id="388"/>
        <w:r w:rsidR="00C731AC" w:rsidRPr="00AA009D" w:rsidDel="00F84873">
          <w:rPr>
            <w:rStyle w:val="CommentReference"/>
          </w:rPr>
          <w:commentReference w:id="388"/>
        </w:r>
        <w:r w:rsidRPr="00AA009D" w:rsidDel="00F84873">
          <w:rPr>
            <w:color w:val="000000"/>
          </w:rPr>
          <w:delText xml:space="preserve">quickly </w:delText>
        </w:r>
        <w:commentRangeEnd w:id="386"/>
        <w:r w:rsidR="00C731AC" w:rsidRPr="00AA009D" w:rsidDel="00F84873">
          <w:rPr>
            <w:rStyle w:val="CommentReference"/>
          </w:rPr>
          <w:commentReference w:id="386"/>
        </w:r>
        <w:r w:rsidRPr="00AA009D" w:rsidDel="00F84873">
          <w:rPr>
            <w:color w:val="000000"/>
          </w:rPr>
          <w:delText>to the needs of cities by transferring surface water or increasing abstraction from aquifers. Both processes result in the dispossession of farmers’ access to their water, sometimes with treated wastewater as compensation and sometimes without (Molle and Berkoff, 2009; Hooper, 2015).</w:delText>
        </w:r>
      </w:del>
    </w:p>
    <w:p w14:paraId="00000027" w14:textId="1C337A1D" w:rsidR="00925A3D" w:rsidRPr="00AA009D" w:rsidDel="00F84873" w:rsidRDefault="00516699" w:rsidP="001F0732">
      <w:pPr>
        <w:pBdr>
          <w:top w:val="nil"/>
          <w:left w:val="nil"/>
          <w:bottom w:val="nil"/>
          <w:right w:val="nil"/>
          <w:between w:val="nil"/>
        </w:pBdr>
        <w:rPr>
          <w:del w:id="389" w:author="tim liptrot" w:date="2020-05-06T21:07:00Z"/>
          <w:color w:val="000000"/>
        </w:rPr>
      </w:pPr>
      <w:del w:id="390" w:author="tim liptrot" w:date="2020-05-06T21:07:00Z">
        <w:r w:rsidRPr="00AA009D" w:rsidDel="00F84873">
          <w:rPr>
            <w:color w:val="000000"/>
          </w:rPr>
          <w:delText xml:space="preserve">Molle and Berkoff, in their seminal 2009 work, </w:delText>
        </w:r>
        <w:commentRangeStart w:id="391"/>
        <w:r w:rsidRPr="00AA009D" w:rsidDel="00F84873">
          <w:rPr>
            <w:color w:val="000000"/>
          </w:rPr>
          <w:delText>developed a typology of intersector transfers</w:delText>
        </w:r>
        <w:commentRangeEnd w:id="391"/>
        <w:r w:rsidR="00512AFD" w:rsidRPr="00AA009D" w:rsidDel="00F84873">
          <w:rPr>
            <w:rStyle w:val="CommentReference"/>
          </w:rPr>
          <w:commentReference w:id="391"/>
        </w:r>
        <w:r w:rsidRPr="00AA009D" w:rsidDel="00F84873">
          <w:rPr>
            <w:color w:val="000000"/>
          </w:rPr>
          <w:delText xml:space="preserve">. Formal rights transfers, most common in developed countries, involve the sale of water rights, through water markets or through the sale of land with attached water rights. Transfers by administrative decision are most common in developing countries, where a regional or national </w:delText>
        </w:r>
        <w:r w:rsidR="001F0732" w:rsidRPr="00AA009D" w:rsidDel="00F84873">
          <w:rPr>
            <w:color w:val="000000"/>
          </w:rPr>
          <w:delText>state</w:delText>
        </w:r>
        <w:r w:rsidRPr="00AA009D" w:rsidDel="00F84873">
          <w:rPr>
            <w:color w:val="000000"/>
          </w:rPr>
          <w:delText xml:space="preserve"> body decrees a change in the flow of water, and they are observed both with and without compensation. Sometimes, in negotiations </w:delText>
        </w:r>
        <w:commentRangeStart w:id="392"/>
        <w:r w:rsidRPr="00AA009D" w:rsidDel="00F84873">
          <w:rPr>
            <w:color w:val="000000"/>
          </w:rPr>
          <w:delText>cities agree</w:delText>
        </w:r>
        <w:commentRangeEnd w:id="392"/>
        <w:r w:rsidR="00130B7D" w:rsidRPr="00AA009D" w:rsidDel="00F84873">
          <w:rPr>
            <w:rStyle w:val="CommentReference"/>
          </w:rPr>
          <w:commentReference w:id="392"/>
        </w:r>
        <w:r w:rsidRPr="00AA009D" w:rsidDel="00F84873">
          <w:rPr>
            <w:color w:val="000000"/>
          </w:rPr>
          <w:delText xml:space="preserve"> to reduce their consumption. Transfers by stealth are not formally declared as transfers, though they are often obvious to farmers. They may result from investment or development decisions, as when new pipelines connect cities to existing surface water systems. Groundwater usage by cities </w:delText>
        </w:r>
        <w:commentRangeStart w:id="393"/>
        <w:r w:rsidRPr="00AA009D" w:rsidDel="00F84873">
          <w:rPr>
            <w:color w:val="000000"/>
          </w:rPr>
          <w:delText xml:space="preserve">has been viewed </w:delText>
        </w:r>
        <w:commentRangeEnd w:id="393"/>
        <w:r w:rsidR="00130B7D" w:rsidRPr="00AA009D" w:rsidDel="00F84873">
          <w:rPr>
            <w:rStyle w:val="CommentReference"/>
          </w:rPr>
          <w:commentReference w:id="393"/>
        </w:r>
        <w:r w:rsidRPr="00AA009D" w:rsidDel="00F84873">
          <w:rPr>
            <w:color w:val="000000"/>
          </w:rPr>
          <w:delText>as a transfer by stealth, as its effects are invisible initially.</w:delText>
        </w:r>
      </w:del>
    </w:p>
    <w:p w14:paraId="00000028" w14:textId="70B73DA9" w:rsidR="00925A3D" w:rsidRPr="00AA009D" w:rsidDel="00F84873" w:rsidRDefault="00516699">
      <w:pPr>
        <w:pBdr>
          <w:top w:val="nil"/>
          <w:left w:val="nil"/>
          <w:bottom w:val="nil"/>
          <w:right w:val="nil"/>
          <w:between w:val="nil"/>
        </w:pBdr>
        <w:rPr>
          <w:del w:id="394" w:author="tim liptrot" w:date="2020-05-06T21:07:00Z"/>
          <w:color w:val="000000"/>
        </w:rPr>
      </w:pPr>
      <w:del w:id="395" w:author="tim liptrot" w:date="2020-05-06T21:07:00Z">
        <w:r w:rsidRPr="00AA009D" w:rsidDel="00F84873">
          <w:rPr>
            <w:color w:val="000000"/>
          </w:rPr>
          <w:delText>Water transfers between sectors can have important justice-related effects. Several authors have found that farmers relying on surface water can lose access when rivers or dams are rerouted, especially at times of low water availability (Komakech and Van der Zaag, 2012; Birkenholtz, 2012). Most work has focused on the negative effects of transfers on small farmers, who often do not receive compensation for their losses (Komakech and Van Der Zaag, 2012; Celio et all, 2009; Birkenholtz, 2016). However, Tetrault and McCulligh (2018) noted that the institutional corruption of Mexico’s groundwater governance regime results in the largest quantities and the most chemically pure water being diverted to industrial and agricultural interests, leaving municipal water with smaller amounts of less chemically pure water.</w:delText>
        </w:r>
      </w:del>
    </w:p>
    <w:p w14:paraId="00000029" w14:textId="7CC54E9B" w:rsidR="00925A3D" w:rsidRPr="00AA009D" w:rsidDel="00F84873" w:rsidRDefault="00516699" w:rsidP="002618BB">
      <w:pPr>
        <w:pBdr>
          <w:top w:val="nil"/>
          <w:left w:val="nil"/>
          <w:bottom w:val="nil"/>
          <w:right w:val="nil"/>
          <w:between w:val="nil"/>
        </w:pBdr>
        <w:rPr>
          <w:del w:id="396" w:author="tim liptrot" w:date="2020-05-06T21:07:00Z"/>
          <w:color w:val="000000"/>
        </w:rPr>
      </w:pPr>
      <w:del w:id="397" w:author="tim liptrot" w:date="2020-05-06T21:07:00Z">
        <w:r w:rsidRPr="00AA009D" w:rsidDel="00F84873">
          <w:rPr>
            <w:color w:val="000000"/>
          </w:rPr>
          <w:delText xml:space="preserve">We define a transfer of groundwater as any policy or practice that changes the distribution between sectors of the total water that can be consumed, </w:delText>
        </w:r>
        <w:commentRangeStart w:id="398"/>
        <w:r w:rsidRPr="00AA009D" w:rsidDel="00F84873">
          <w:rPr>
            <w:color w:val="000000"/>
          </w:rPr>
          <w:delText>before producing more clean water from the aquifer will become prohibitively expensive (usually due to energy costs</w:delText>
        </w:r>
        <w:commentRangeEnd w:id="398"/>
        <w:r w:rsidR="00130B7D" w:rsidRPr="00AA009D" w:rsidDel="00F84873">
          <w:rPr>
            <w:rStyle w:val="CommentReference"/>
          </w:rPr>
          <w:commentReference w:id="398"/>
        </w:r>
        <w:r w:rsidRPr="00AA009D" w:rsidDel="00F84873">
          <w:rPr>
            <w:color w:val="000000"/>
          </w:rPr>
          <w:delText xml:space="preserve">). </w:delText>
        </w:r>
        <w:commentRangeStart w:id="399"/>
        <w:r w:rsidRPr="00AA009D" w:rsidDel="00F84873">
          <w:rPr>
            <w:color w:val="000000"/>
          </w:rPr>
          <w:delText xml:space="preserve">Because most overdrafted aquifers will eventually be exhausted, Molle and Berkoff (2009) any practice that increases that city’s share of groundwater usage effectively represents </w:delText>
        </w:r>
        <w:commentRangeEnd w:id="399"/>
        <w:r w:rsidR="00130B7D" w:rsidRPr="00AA009D" w:rsidDel="00F84873">
          <w:rPr>
            <w:rStyle w:val="CommentReference"/>
          </w:rPr>
          <w:commentReference w:id="399"/>
        </w:r>
        <w:r w:rsidRPr="00AA009D" w:rsidDel="00F84873">
          <w:rPr>
            <w:color w:val="000000"/>
          </w:rPr>
          <w:delText xml:space="preserve">a transfer by stealth of water. </w:delText>
        </w:r>
        <w:commentRangeStart w:id="400"/>
        <w:r w:rsidRPr="00AA009D" w:rsidDel="00F84873">
          <w:rPr>
            <w:color w:val="000000"/>
          </w:rPr>
          <w:delText xml:space="preserve">Groundwater use is </w:delText>
        </w:r>
        <w:commentRangeStart w:id="401"/>
        <w:r w:rsidRPr="00AA009D" w:rsidDel="00F84873">
          <w:rPr>
            <w:color w:val="000000"/>
          </w:rPr>
          <w:delText xml:space="preserve">stealthy transfer </w:delText>
        </w:r>
        <w:commentRangeEnd w:id="400"/>
        <w:commentRangeEnd w:id="401"/>
        <w:r w:rsidR="009A7949" w:rsidRPr="00AA009D" w:rsidDel="00F84873">
          <w:rPr>
            <w:rStyle w:val="CommentReference"/>
          </w:rPr>
          <w:commentReference w:id="401"/>
        </w:r>
        <w:r w:rsidR="00130B7D" w:rsidRPr="00AA009D" w:rsidDel="00F84873">
          <w:rPr>
            <w:rStyle w:val="CommentReference"/>
          </w:rPr>
          <w:commentReference w:id="400"/>
        </w:r>
        <w:r w:rsidRPr="00AA009D" w:rsidDel="00F84873">
          <w:rPr>
            <w:color w:val="000000"/>
          </w:rPr>
          <w:delText xml:space="preserve">because its effects on other users are disperse and hard to see in the short term. Further, we argue that many policies of groundwater management intended to reduce agricultural consumption are also transfers by stealth, because they give municipalities more time to extract from the aquifer. </w:delText>
        </w:r>
        <w:r w:rsidR="001F0732" w:rsidRPr="00AA009D" w:rsidDel="00F84873">
          <w:rPr>
            <w:color w:val="000000"/>
          </w:rPr>
          <w:delText>States</w:delText>
        </w:r>
        <w:r w:rsidRPr="00AA009D" w:rsidDel="00F84873">
          <w:rPr>
            <w:color w:val="000000"/>
          </w:rPr>
          <w:delText xml:space="preserve"> may reduce agricultural groundwater use by banning the drilling of new wells or applying volumetric fees. However, </w:delText>
        </w:r>
        <w:commentRangeStart w:id="402"/>
        <w:commentRangeStart w:id="403"/>
        <w:r w:rsidRPr="00AA009D" w:rsidDel="00F84873">
          <w:rPr>
            <w:color w:val="000000"/>
          </w:rPr>
          <w:delText>these policies should only be viewed as transfers if they are successful in reducing abstraction in other sectors. On the other hand, farmers can transfer water away from cities if they are able to increase their water abstraction.</w:delText>
        </w:r>
        <w:commentRangeEnd w:id="402"/>
        <w:r w:rsidR="00130B7D" w:rsidRPr="00AA009D" w:rsidDel="00F84873">
          <w:rPr>
            <w:rStyle w:val="CommentReference"/>
          </w:rPr>
          <w:commentReference w:id="402"/>
        </w:r>
        <w:commentRangeEnd w:id="403"/>
        <w:r w:rsidR="00343CF3" w:rsidRPr="00AA009D" w:rsidDel="00F84873">
          <w:rPr>
            <w:rStyle w:val="CommentReference"/>
          </w:rPr>
          <w:commentReference w:id="403"/>
        </w:r>
        <w:r w:rsidRPr="00AA009D" w:rsidDel="00F84873">
          <w:rPr>
            <w:color w:val="000000"/>
          </w:rPr>
          <w:delText xml:space="preserve"> In practice farmers may improve their share because this conflict ultimately plays out in the “everyday politics of water”, where farmers greater agency and inventiveness gives them the ability to </w:delText>
        </w:r>
        <w:commentRangeStart w:id="404"/>
        <w:commentRangeStart w:id="405"/>
        <w:r w:rsidRPr="00AA009D" w:rsidDel="00F84873">
          <w:rPr>
            <w:color w:val="000000"/>
          </w:rPr>
          <w:delText>subvert central regulations</w:delText>
        </w:r>
        <w:commentRangeEnd w:id="404"/>
        <w:r w:rsidR="00130B7D" w:rsidRPr="00AA009D" w:rsidDel="00F84873">
          <w:rPr>
            <w:rStyle w:val="CommentReference"/>
          </w:rPr>
          <w:commentReference w:id="404"/>
        </w:r>
        <w:commentRangeEnd w:id="405"/>
        <w:r w:rsidR="00343CF3" w:rsidRPr="00AA009D" w:rsidDel="00F84873">
          <w:rPr>
            <w:rStyle w:val="CommentReference"/>
          </w:rPr>
          <w:commentReference w:id="405"/>
        </w:r>
        <w:r w:rsidRPr="00AA009D" w:rsidDel="00F84873">
          <w:rPr>
            <w:color w:val="000000"/>
          </w:rPr>
          <w:delText xml:space="preserve"> (Barnes 2014). </w:delText>
        </w:r>
      </w:del>
    </w:p>
    <w:p w14:paraId="0000002A" w14:textId="40AF96BE" w:rsidR="00925A3D" w:rsidRPr="00AA009D" w:rsidDel="00F84873" w:rsidRDefault="00516699" w:rsidP="002618BB">
      <w:pPr>
        <w:pBdr>
          <w:top w:val="nil"/>
          <w:left w:val="nil"/>
          <w:bottom w:val="nil"/>
          <w:right w:val="nil"/>
          <w:between w:val="nil"/>
        </w:pBdr>
        <w:rPr>
          <w:del w:id="406" w:author="tim liptrot" w:date="2020-05-06T21:07:00Z"/>
          <w:color w:val="000000"/>
        </w:rPr>
      </w:pPr>
      <w:commentRangeStart w:id="407"/>
      <w:commentRangeStart w:id="408"/>
      <w:del w:id="409" w:author="tim liptrot" w:date="2020-05-06T21:07:00Z">
        <w:r w:rsidRPr="00AA009D" w:rsidDel="00F84873">
          <w:rPr>
            <w:color w:val="000000"/>
          </w:rPr>
          <w:delText xml:space="preserve">However, the long run assessment of aquifer usage as a transfer is incomplete. </w:delText>
        </w:r>
        <w:commentRangeStart w:id="410"/>
        <w:commentRangeStart w:id="411"/>
        <w:r w:rsidRPr="00AA009D" w:rsidDel="00F84873">
          <w:rPr>
            <w:color w:val="000000"/>
          </w:rPr>
          <w:delText xml:space="preserve">Arguments </w:delText>
        </w:r>
        <w:commentRangeEnd w:id="410"/>
        <w:r w:rsidR="00130B7D" w:rsidRPr="00AA009D" w:rsidDel="00F84873">
          <w:rPr>
            <w:rStyle w:val="CommentReference"/>
          </w:rPr>
          <w:commentReference w:id="410"/>
        </w:r>
        <w:commentRangeEnd w:id="411"/>
        <w:r w:rsidR="0001509E" w:rsidRPr="00AA009D" w:rsidDel="00F84873">
          <w:rPr>
            <w:rStyle w:val="CommentReference"/>
          </w:rPr>
          <w:commentReference w:id="411"/>
        </w:r>
        <w:r w:rsidRPr="00AA009D" w:rsidDel="00F84873">
          <w:rPr>
            <w:color w:val="000000"/>
          </w:rPr>
          <w:delText>about transfers are founded on the trivial assertion that it is in users interests to consume more water. However, different actors may have different attitudes toward their future water needs and the costs associated with them. To understand these interests in the long run, we must turn to the current discourse on the political economy of water consumption.</w:delText>
        </w:r>
        <w:commentRangeEnd w:id="407"/>
        <w:r w:rsidR="00130B7D" w:rsidRPr="00AA009D" w:rsidDel="00F84873">
          <w:rPr>
            <w:rStyle w:val="CommentReference"/>
          </w:rPr>
          <w:commentReference w:id="407"/>
        </w:r>
        <w:commentRangeEnd w:id="408"/>
        <w:r w:rsidR="0001509E" w:rsidRPr="00AA009D" w:rsidDel="00F84873">
          <w:rPr>
            <w:rStyle w:val="CommentReference"/>
          </w:rPr>
          <w:commentReference w:id="408"/>
        </w:r>
      </w:del>
    </w:p>
    <w:p w14:paraId="0000002B" w14:textId="7261AFA9" w:rsidR="00925A3D" w:rsidRPr="00AA009D" w:rsidDel="00F84873" w:rsidRDefault="00516699">
      <w:pPr>
        <w:pBdr>
          <w:top w:val="nil"/>
          <w:left w:val="nil"/>
          <w:bottom w:val="nil"/>
          <w:right w:val="nil"/>
          <w:between w:val="nil"/>
        </w:pBdr>
        <w:rPr>
          <w:del w:id="412" w:author="tim liptrot" w:date="2020-05-06T21:07:00Z"/>
          <w:color w:val="000000"/>
        </w:rPr>
      </w:pPr>
      <w:del w:id="413" w:author="tim liptrot" w:date="2020-05-06T21:07:00Z">
        <w:r w:rsidRPr="00AA009D" w:rsidDel="00F84873">
          <w:rPr>
            <w:i/>
            <w:color w:val="000000"/>
          </w:rPr>
          <w:delText>Value Grabbing and Transfers: Who Can Walk Away?</w:delText>
        </w:r>
      </w:del>
    </w:p>
    <w:p w14:paraId="0000002C" w14:textId="43A7BB70" w:rsidR="00925A3D" w:rsidRPr="00AA009D" w:rsidDel="00F84873" w:rsidRDefault="00516699">
      <w:pPr>
        <w:pBdr>
          <w:top w:val="nil"/>
          <w:left w:val="nil"/>
          <w:bottom w:val="nil"/>
          <w:right w:val="nil"/>
          <w:between w:val="nil"/>
        </w:pBdr>
        <w:rPr>
          <w:del w:id="414" w:author="tim liptrot" w:date="2020-05-06T21:07:00Z"/>
          <w:color w:val="000000"/>
        </w:rPr>
      </w:pPr>
      <w:del w:id="415" w:author="tim liptrot" w:date="2020-05-06T21:07:00Z">
        <w:r w:rsidRPr="00AA009D" w:rsidDel="00F84873">
          <w:rPr>
            <w:color w:val="000000"/>
          </w:rPr>
          <w:delText xml:space="preserve">The academic discourse on water grabbing provides a framework to understand how communal water resources come under the control of private interests (Mehta, 2012; Houdret, 2012). Water grabbing builds on a recent trend of land grabbing, concentrated in the African continent and other areas of the global South. The grabbing of control over land usually confers implicit control over water resources, but the mechanisms of water grabbing are also structured by the materiality of water (ibid). Water grabbing has been defined as “a situation where powerful actors are able to take control of, or reallocate to their own benefits, water resources already used by local communities (...)” (Mehta et al, 2012: 197). At the core of water grabbing is a global trend moving water from the collective governance into commodification as a private good. </w:delText>
        </w:r>
      </w:del>
    </w:p>
    <w:p w14:paraId="0000002D" w14:textId="601CC08C" w:rsidR="00925A3D" w:rsidRPr="00AA009D" w:rsidDel="00F84873" w:rsidRDefault="00516699" w:rsidP="002618BB">
      <w:pPr>
        <w:pBdr>
          <w:top w:val="nil"/>
          <w:left w:val="nil"/>
          <w:bottom w:val="nil"/>
          <w:right w:val="nil"/>
          <w:between w:val="nil"/>
        </w:pBdr>
        <w:rPr>
          <w:del w:id="416" w:author="tim liptrot" w:date="2020-05-06T21:07:00Z"/>
          <w:color w:val="000000"/>
        </w:rPr>
      </w:pPr>
      <w:del w:id="417" w:author="tim liptrot" w:date="2020-05-06T21:07:00Z">
        <w:r w:rsidRPr="00AA009D" w:rsidDel="00F84873">
          <w:rPr>
            <w:color w:val="000000"/>
          </w:rPr>
          <w:delText xml:space="preserve">Water grabbing in Jordan often involves the capturing of ownership rights over land above a highly accessible aquifer, with access to lucrative food markets (Al Naber, 2017). Land is leveraged to produce water in two ways. One is through formal </w:delText>
        </w:r>
        <w:commentRangeStart w:id="418"/>
        <w:commentRangeStart w:id="419"/>
        <w:r w:rsidRPr="00AA009D" w:rsidDel="00F84873">
          <w:rPr>
            <w:color w:val="000000"/>
          </w:rPr>
          <w:delText xml:space="preserve">rights </w:delText>
        </w:r>
        <w:commentRangeEnd w:id="418"/>
        <w:r w:rsidR="00130B7D" w:rsidRPr="00AA009D" w:rsidDel="00F84873">
          <w:rPr>
            <w:rStyle w:val="CommentReference"/>
          </w:rPr>
          <w:commentReference w:id="418"/>
        </w:r>
        <w:commentRangeEnd w:id="419"/>
        <w:r w:rsidR="0001509E" w:rsidRPr="00AA009D" w:rsidDel="00F84873">
          <w:rPr>
            <w:rStyle w:val="CommentReference"/>
          </w:rPr>
          <w:commentReference w:id="419"/>
        </w:r>
        <w:r w:rsidRPr="00AA009D" w:rsidDel="00F84873">
          <w:rPr>
            <w:color w:val="000000"/>
          </w:rPr>
          <w:delText xml:space="preserve">from the state, which grant certain quantities of tax free groundwater to legal wells. The other is to abstract water illegally, often by hiding wells or hiding the quantity abstracted (ibid). Both the creation of new water rights and the illegal abstraction of water often operate as transfers of water from domestic to agriculture </w:delText>
        </w:r>
      </w:del>
      <w:del w:id="420" w:author="tim liptrot" w:date="2020-04-11T13:25:00Z">
        <w:r w:rsidRPr="00AA009D">
          <w:rPr>
            <w:color w:val="000000"/>
          </w:rPr>
          <w:delText>use</w:delText>
        </w:r>
      </w:del>
      <w:ins w:id="421" w:author="Author" w:date="2020-04-11T13:23:00Z">
        <w:del w:id="422" w:author="tim liptrot" w:date="2020-05-06T21:07:00Z">
          <w:r w:rsidRPr="00AA009D" w:rsidDel="00F84873">
            <w:rPr>
              <w:color w:val="000000"/>
            </w:rPr>
            <w:delText>use.</w:delText>
          </w:r>
        </w:del>
      </w:ins>
      <w:del w:id="423" w:author="tim liptrot" w:date="2020-05-06T21:07:00Z">
        <w:r w:rsidRPr="00AA009D" w:rsidDel="00F84873">
          <w:rPr>
            <w:color w:val="000000"/>
          </w:rPr>
          <w:delText xml:space="preserve"> Illegal drilling is also sometimes used for domestic water.</w:delText>
        </w:r>
      </w:del>
    </w:p>
    <w:p w14:paraId="0000002E" w14:textId="27F4079B" w:rsidR="00925A3D" w:rsidRPr="00AA009D" w:rsidDel="00F84873" w:rsidRDefault="00516699" w:rsidP="002618BB">
      <w:pPr>
        <w:pBdr>
          <w:top w:val="nil"/>
          <w:left w:val="nil"/>
          <w:bottom w:val="nil"/>
          <w:right w:val="nil"/>
          <w:between w:val="nil"/>
        </w:pBdr>
        <w:rPr>
          <w:del w:id="424" w:author="tim liptrot" w:date="2020-05-06T21:07:00Z"/>
          <w:color w:val="000000"/>
        </w:rPr>
      </w:pPr>
      <w:del w:id="425" w:author="tim liptrot" w:date="2020-05-06T21:07:00Z">
        <w:r w:rsidRPr="00AA009D" w:rsidDel="00F84873">
          <w:rPr>
            <w:color w:val="000000"/>
          </w:rPr>
          <w:delText xml:space="preserve">In the water grabbing model, the purpose of achieving control over water for capitalists is the production of surplus value, not necessarily to achieve an ownership right over water (Tetreault and McCulligh, 2018). The advantage of this relatively trivial point is the observation that once value has been grabbed by a mobile capitalist class, it can be used to open new productive activities elsewhere (Hoogesteger and Wester, 2015). </w:delText>
        </w:r>
        <w:commentRangeStart w:id="426"/>
        <w:r w:rsidRPr="00AA009D" w:rsidDel="00F84873">
          <w:rPr>
            <w:color w:val="000000"/>
          </w:rPr>
          <w:delText xml:space="preserve">Shah (2003) observed communities with exhausted aquifers and found that the poor suffer the most because of their inability to move away. Furthermore, in places where farm owners do not live near their farmers, their interest in sustainability is also reduced. Therefore, large farmers with mobile capital may sometimes take a “water mining” approach, while immobile actors have a greater interest in sustainability. However, we should be wary of ascribing capitalist motivations to all farmers because they may </w:delText>
        </w:r>
      </w:del>
      <w:commentRangeStart w:id="427"/>
      <w:commentRangeStart w:id="428"/>
      <w:ins w:id="429" w:author="Rev" w:date="2020-03-17T14:27:00Z">
        <w:del w:id="430" w:author="tim liptrot" w:date="2020-05-06T21:07:00Z">
          <w:r w:rsidR="000416AE" w:rsidRPr="00AA009D" w:rsidDel="00F84873">
            <w:rPr>
              <w:color w:val="000000"/>
            </w:rPr>
            <w:delText xml:space="preserve">also </w:delText>
          </w:r>
        </w:del>
      </w:ins>
      <w:del w:id="431" w:author="tim liptrot" w:date="2020-05-06T21:07:00Z">
        <w:r w:rsidRPr="00AA009D" w:rsidDel="00F84873">
          <w:rPr>
            <w:color w:val="000000"/>
          </w:rPr>
          <w:delText>seek water access for reasons of culture or identity (Barnes, 2014).</w:delText>
        </w:r>
        <w:commentRangeEnd w:id="426"/>
        <w:commentRangeEnd w:id="427"/>
        <w:r w:rsidR="000416AE" w:rsidRPr="00AA009D" w:rsidDel="00F84873">
          <w:rPr>
            <w:rStyle w:val="CommentReference"/>
          </w:rPr>
          <w:commentReference w:id="427"/>
        </w:r>
        <w:commentRangeEnd w:id="428"/>
        <w:r w:rsidR="00122085" w:rsidRPr="00AA009D" w:rsidDel="00F84873">
          <w:rPr>
            <w:rStyle w:val="CommentReference"/>
          </w:rPr>
          <w:commentReference w:id="428"/>
        </w:r>
        <w:r w:rsidR="001C4F06" w:rsidRPr="00AA009D" w:rsidDel="00F84873">
          <w:rPr>
            <w:rStyle w:val="CommentReference"/>
          </w:rPr>
          <w:commentReference w:id="426"/>
        </w:r>
      </w:del>
    </w:p>
    <w:p w14:paraId="0000002F" w14:textId="335C99FA" w:rsidR="00925A3D" w:rsidRPr="00AA009D" w:rsidDel="00F84873" w:rsidRDefault="00516699" w:rsidP="00C515C2">
      <w:pPr>
        <w:pBdr>
          <w:top w:val="nil"/>
          <w:left w:val="nil"/>
          <w:bottom w:val="nil"/>
          <w:right w:val="nil"/>
          <w:between w:val="nil"/>
        </w:pBdr>
        <w:rPr>
          <w:del w:id="432" w:author="tim liptrot" w:date="2020-05-06T21:07:00Z"/>
          <w:color w:val="000000"/>
        </w:rPr>
      </w:pPr>
      <w:del w:id="433" w:author="tim liptrot" w:date="2020-05-06T21:07:00Z">
        <w:r w:rsidRPr="00AA009D" w:rsidDel="00F84873">
          <w:rPr>
            <w:color w:val="000000"/>
          </w:rPr>
          <w:delText xml:space="preserve">Cities, </w:delText>
        </w:r>
        <w:commentRangeStart w:id="434"/>
        <w:r w:rsidRPr="00AA009D" w:rsidDel="00F84873">
          <w:rPr>
            <w:color w:val="000000"/>
          </w:rPr>
          <w:delText>like poor farmers</w:delText>
        </w:r>
        <w:commentRangeEnd w:id="434"/>
        <w:r w:rsidR="00130B7D" w:rsidRPr="00AA009D" w:rsidDel="00F84873">
          <w:rPr>
            <w:rStyle w:val="CommentReference"/>
          </w:rPr>
          <w:commentReference w:id="434"/>
        </w:r>
        <w:r w:rsidRPr="00AA009D" w:rsidDel="00F84873">
          <w:rPr>
            <w:color w:val="000000"/>
          </w:rPr>
          <w:delText xml:space="preserve">, are unable to move their productive activities elsewhere. We therefore expect cities to place a </w:delText>
        </w:r>
        <w:commentRangeStart w:id="435"/>
        <w:commentRangeStart w:id="436"/>
        <w:r w:rsidRPr="00AA009D" w:rsidDel="00F84873">
          <w:rPr>
            <w:color w:val="000000"/>
          </w:rPr>
          <w:delText xml:space="preserve">high value </w:delText>
        </w:r>
        <w:commentRangeEnd w:id="435"/>
        <w:r w:rsidR="00130B7D" w:rsidRPr="00AA009D" w:rsidDel="00F84873">
          <w:rPr>
            <w:rStyle w:val="CommentReference"/>
          </w:rPr>
          <w:commentReference w:id="435"/>
        </w:r>
        <w:commentRangeEnd w:id="436"/>
        <w:r w:rsidR="0001509E" w:rsidRPr="00AA009D" w:rsidDel="00F84873">
          <w:rPr>
            <w:rStyle w:val="CommentReference"/>
          </w:rPr>
          <w:commentReference w:id="436"/>
        </w:r>
        <w:r w:rsidRPr="00AA009D" w:rsidDel="00F84873">
          <w:rPr>
            <w:color w:val="000000"/>
          </w:rPr>
          <w:delText xml:space="preserve">on the sustainability of an aquifer because once overexploitation has damaged the aquifer the city must bear the costs of seeking water elsewhere. </w:delText>
        </w:r>
        <w:r w:rsidR="001F0732" w:rsidRPr="00AA009D" w:rsidDel="00F84873">
          <w:rPr>
            <w:color w:val="000000"/>
          </w:rPr>
          <w:delText>States</w:delText>
        </w:r>
        <w:r w:rsidRPr="00AA009D" w:rsidDel="00F84873">
          <w:rPr>
            <w:color w:val="000000"/>
          </w:rPr>
          <w:delText xml:space="preserve"> should therefore hesitate to pump more water from an overexploited aquifer to thirsty cities, because it would increase their own future costs. However, if </w:delText>
        </w:r>
        <w:r w:rsidR="001F0732" w:rsidRPr="00AA009D" w:rsidDel="00F84873">
          <w:rPr>
            <w:color w:val="000000"/>
          </w:rPr>
          <w:delText>states</w:delText>
        </w:r>
        <w:r w:rsidRPr="00AA009D" w:rsidDel="00F84873">
          <w:rPr>
            <w:color w:val="000000"/>
          </w:rPr>
          <w:delText xml:space="preserve"> can reduce farmers’ consumption of groundwater, they would gain from the reduced future costs. Exhausted aquifers </w:delText>
        </w:r>
      </w:del>
      <w:ins w:id="437" w:author="Rev" w:date="2020-03-17T14:28:00Z">
        <w:del w:id="438" w:author="tim liptrot" w:date="2020-05-06T21:07:00Z">
          <w:r w:rsidR="00C515C2" w:rsidRPr="00AA009D" w:rsidDel="00F84873">
            <w:rPr>
              <w:color w:val="000000"/>
            </w:rPr>
            <w:delText>result in higher</w:delText>
          </w:r>
        </w:del>
      </w:ins>
      <w:del w:id="439" w:author="tim liptrot" w:date="2020-05-06T21:07:00Z">
        <w:r w:rsidRPr="00AA009D" w:rsidDel="00F84873">
          <w:rPr>
            <w:color w:val="000000"/>
          </w:rPr>
          <w:delText xml:space="preserve">mean the financial costs </w:delText>
        </w:r>
      </w:del>
      <w:del w:id="440" w:author="tim liptrot" w:date="2020-04-11T13:25:00Z">
        <w:r w:rsidRPr="00AA009D">
          <w:rPr>
            <w:color w:val="000000"/>
          </w:rPr>
          <w:delText>of</w:delText>
        </w:r>
      </w:del>
      <w:del w:id="441" w:author="tim liptrot" w:date="2020-04-11T13:23:00Z">
        <w:r w:rsidRPr="00AA009D">
          <w:rPr>
            <w:color w:val="000000"/>
          </w:rPr>
          <w:delText>of</w:delText>
        </w:r>
      </w:del>
      <w:del w:id="442" w:author="tim liptrot" w:date="2020-05-06T21:07:00Z">
        <w:r w:rsidRPr="00AA009D" w:rsidDel="00F84873">
          <w:rPr>
            <w:color w:val="000000"/>
          </w:rPr>
          <w:delText>o</w:delText>
        </w:r>
      </w:del>
      <w:ins w:id="443" w:author="Rev" w:date="2020-03-17T14:28:00Z">
        <w:del w:id="444" w:author="tim liptrot" w:date="2020-05-06T21:07:00Z">
          <w:r w:rsidR="00C515C2" w:rsidRPr="00AA009D" w:rsidDel="00F84873">
            <w:rPr>
              <w:color w:val="000000"/>
            </w:rPr>
            <w:delText>or</w:delText>
          </w:r>
        </w:del>
      </w:ins>
      <w:del w:id="445" w:author="tim liptrot" w:date="2020-05-06T21:07:00Z">
        <w:r w:rsidRPr="00AA009D" w:rsidDel="00F84873">
          <w:rPr>
            <w:color w:val="000000"/>
          </w:rPr>
          <w:delText xml:space="preserve"> pumping water from more distant aquifers, like the Disi aquifer in the Jordan case, desalinization, or trading treated wastewater for surface </w:delText>
        </w:r>
        <w:commentRangeStart w:id="446"/>
        <w:commentRangeStart w:id="447"/>
        <w:r w:rsidRPr="00AA009D" w:rsidDel="00F84873">
          <w:rPr>
            <w:color w:val="000000"/>
          </w:rPr>
          <w:delText>water</w:delText>
        </w:r>
        <w:commentRangeEnd w:id="446"/>
        <w:r w:rsidR="00130B7D" w:rsidRPr="00AA009D" w:rsidDel="00F84873">
          <w:rPr>
            <w:rStyle w:val="CommentReference"/>
          </w:rPr>
          <w:commentReference w:id="446"/>
        </w:r>
      </w:del>
      <w:commentRangeEnd w:id="447"/>
      <w:r w:rsidR="00F84873" w:rsidRPr="00AA009D">
        <w:rPr>
          <w:rStyle w:val="CommentReference"/>
        </w:rPr>
        <w:commentReference w:id="447"/>
      </w:r>
      <w:del w:id="448" w:author="tim liptrot" w:date="2020-05-06T21:07:00Z">
        <w:r w:rsidRPr="00AA009D" w:rsidDel="00F84873">
          <w:rPr>
            <w:color w:val="000000"/>
          </w:rPr>
          <w:delText xml:space="preserve">. Therefore reducing agricultural groundwater use, as a transfer mechanism, may be appealing to cities to achieve the sustainability of their access. </w:delText>
        </w:r>
      </w:del>
    </w:p>
    <w:p w14:paraId="00000030" w14:textId="341DCD19" w:rsidR="00925A3D" w:rsidRPr="00AA009D" w:rsidDel="00F84873" w:rsidRDefault="00516699">
      <w:pPr>
        <w:pBdr>
          <w:top w:val="nil"/>
          <w:left w:val="nil"/>
          <w:bottom w:val="nil"/>
          <w:right w:val="nil"/>
          <w:between w:val="nil"/>
        </w:pBdr>
        <w:rPr>
          <w:del w:id="449" w:author="tim liptrot" w:date="2020-05-06T21:07:00Z"/>
          <w:color w:val="000000"/>
        </w:rPr>
      </w:pPr>
      <w:commentRangeStart w:id="450"/>
      <w:commentRangeStart w:id="451"/>
      <w:del w:id="452" w:author="tim liptrot" w:date="2020-05-06T21:07:00Z">
        <w:r w:rsidRPr="00AA009D" w:rsidDel="00F84873">
          <w:rPr>
            <w:i/>
            <w:color w:val="000000"/>
          </w:rPr>
          <w:delText>Water Demand Management as a Transfer Mechanism</w:delText>
        </w:r>
        <w:commentRangeEnd w:id="450"/>
        <w:r w:rsidR="001C4F06" w:rsidRPr="00AA009D" w:rsidDel="00F84873">
          <w:rPr>
            <w:rStyle w:val="CommentReference"/>
          </w:rPr>
          <w:commentReference w:id="450"/>
        </w:r>
      </w:del>
      <w:commentRangeEnd w:id="451"/>
      <w:r w:rsidR="00F84873" w:rsidRPr="00AA009D">
        <w:rPr>
          <w:rStyle w:val="CommentReference"/>
        </w:rPr>
        <w:commentReference w:id="451"/>
      </w:r>
    </w:p>
    <w:p w14:paraId="00000031" w14:textId="1DE84B2F" w:rsidR="00925A3D" w:rsidRPr="00AA009D" w:rsidDel="00F84873" w:rsidRDefault="00516699" w:rsidP="002618BB">
      <w:pPr>
        <w:pBdr>
          <w:top w:val="nil"/>
          <w:left w:val="nil"/>
          <w:bottom w:val="nil"/>
          <w:right w:val="nil"/>
          <w:between w:val="nil"/>
        </w:pBdr>
        <w:rPr>
          <w:del w:id="453" w:author="tim liptrot" w:date="2020-05-06T21:07:00Z"/>
          <w:color w:val="000000"/>
        </w:rPr>
      </w:pPr>
      <w:del w:id="454" w:author="tim liptrot" w:date="2020-05-06T21:07:00Z">
        <w:r w:rsidRPr="00AA009D" w:rsidDel="00F84873">
          <w:rPr>
            <w:color w:val="000000"/>
          </w:rPr>
          <w:delText xml:space="preserve">The phrase groundwater management often describes a range of policies targeting the three goals of “equity, efficiency and environmental sustainability” (Molle 2008). Management becomes a vague term that many actors, each with different interests, can agree upon. However, these goals are often in conflict with another, for example when equity for small farmers means inefficiency for large. Likewise, the goals are at conflict with themselves when sustainability for cities requires that farming not be sustained. Ultimately, discourses about the management of natural resources come to obscure the political conflicts around resources, and the word management is used by actors to legitimize their own </w:delText>
        </w:r>
        <w:commentRangeStart w:id="455"/>
        <w:commentRangeStart w:id="456"/>
        <w:commentRangeStart w:id="457"/>
        <w:r w:rsidRPr="00AA009D" w:rsidDel="00F84873">
          <w:rPr>
            <w:color w:val="000000"/>
          </w:rPr>
          <w:delText>agendas</w:delText>
        </w:r>
        <w:commentRangeEnd w:id="455"/>
        <w:r w:rsidR="006D5DB6" w:rsidRPr="00AA009D" w:rsidDel="00F84873">
          <w:rPr>
            <w:rStyle w:val="CommentReference"/>
          </w:rPr>
          <w:commentReference w:id="455"/>
        </w:r>
        <w:commentRangeEnd w:id="456"/>
        <w:r w:rsidR="0001509E" w:rsidRPr="00AA009D" w:rsidDel="00F84873">
          <w:rPr>
            <w:rStyle w:val="CommentReference"/>
          </w:rPr>
          <w:commentReference w:id="456"/>
        </w:r>
      </w:del>
      <w:commentRangeEnd w:id="457"/>
      <w:r w:rsidR="00F84873" w:rsidRPr="00AA009D">
        <w:rPr>
          <w:rStyle w:val="CommentReference"/>
        </w:rPr>
        <w:commentReference w:id="457"/>
      </w:r>
      <w:del w:id="458" w:author="tim liptrot" w:date="2020-05-06T21:07:00Z">
        <w:r w:rsidRPr="00AA009D" w:rsidDel="00F84873">
          <w:rPr>
            <w:color w:val="000000"/>
          </w:rPr>
          <w:delText>.</w:delText>
        </w:r>
      </w:del>
    </w:p>
    <w:p w14:paraId="518D8C20" w14:textId="5CE43311" w:rsidR="00A86CDC" w:rsidRPr="00AA009D" w:rsidRDefault="00516699" w:rsidP="00A86CDC">
      <w:pPr>
        <w:pBdr>
          <w:top w:val="nil"/>
          <w:left w:val="nil"/>
          <w:bottom w:val="nil"/>
          <w:right w:val="nil"/>
          <w:between w:val="nil"/>
        </w:pBdr>
        <w:rPr>
          <w:ins w:id="459" w:author="tim liptrot" w:date="2020-04-11T14:14:00Z"/>
          <w:b/>
          <w:color w:val="000000"/>
        </w:rPr>
      </w:pPr>
      <w:del w:id="460" w:author="tim liptrot" w:date="2020-05-06T21:07:00Z">
        <w:r w:rsidRPr="00AA009D" w:rsidDel="00F84873">
          <w:rPr>
            <w:color w:val="000000"/>
          </w:rPr>
          <w:delText xml:space="preserve">Intersector transfers, both toward cities and away, are part of these implicit agendas that underlie policies seeking to manage water. Both our definition of groundwater transfers and of water grabbing provide the tools to look underneath water management and trace the </w:delText>
        </w:r>
        <w:commentRangeStart w:id="461"/>
        <w:commentRangeStart w:id="462"/>
        <w:commentRangeStart w:id="463"/>
        <w:r w:rsidRPr="00AA009D" w:rsidDel="00F84873">
          <w:rPr>
            <w:color w:val="000000"/>
          </w:rPr>
          <w:delText>conflict</w:delText>
        </w:r>
        <w:commentRangeEnd w:id="461"/>
        <w:r w:rsidR="006D5DB6" w:rsidRPr="00AA009D" w:rsidDel="00F84873">
          <w:rPr>
            <w:rStyle w:val="CommentReference"/>
          </w:rPr>
          <w:commentReference w:id="461"/>
        </w:r>
        <w:commentRangeEnd w:id="462"/>
        <w:r w:rsidR="0001509E" w:rsidRPr="00AA009D" w:rsidDel="00F84873">
          <w:rPr>
            <w:rStyle w:val="CommentReference"/>
          </w:rPr>
          <w:commentReference w:id="462"/>
        </w:r>
      </w:del>
      <w:commentRangeEnd w:id="463"/>
      <w:r w:rsidR="00F84873" w:rsidRPr="00AA009D">
        <w:rPr>
          <w:rStyle w:val="CommentReference"/>
        </w:rPr>
        <w:commentReference w:id="463"/>
      </w:r>
      <w:del w:id="464" w:author="tim liptrot" w:date="2020-05-06T21:07:00Z">
        <w:r w:rsidRPr="00AA009D" w:rsidDel="00F84873">
          <w:rPr>
            <w:color w:val="000000"/>
          </w:rPr>
          <w:delText>. By defining groundwater transfers by who will use how much water before the wells run dry, we can evaluate which direction policies and practices transfer groundwater. Water grabbing provides a justification to look at how control over groundwater is contested. The analysis of water grabbing also shows that seeking the long term sustainability of aquifers is a naturally appealing agenda for municipal users, and a potential site for water conflict. In the proceeding sections, these theoretical observations will provide a rubric to understand how apparently a-political policies of water management enact a conflict over inter-sector water transfers. This paper therefore responds to the foundational questions of critical water studies by asking in whose interest is water being “managed, how and why” (Mollinga, 2008).</w:delText>
        </w:r>
      </w:del>
      <w:ins w:id="465" w:author="tim liptrot" w:date="2020-04-11T14:14:00Z">
        <w:r w:rsidR="00A86CDC" w:rsidRPr="00AA009D">
          <w:rPr>
            <w:b/>
            <w:color w:val="000000"/>
          </w:rPr>
          <w:t>Methodology</w:t>
        </w:r>
      </w:ins>
    </w:p>
    <w:p w14:paraId="550BDA1B" w14:textId="212C0AE1" w:rsidR="00E36706" w:rsidRPr="00AA009D" w:rsidRDefault="00A86CDC" w:rsidP="002618BB">
      <w:pPr>
        <w:pBdr>
          <w:top w:val="nil"/>
          <w:left w:val="nil"/>
          <w:bottom w:val="nil"/>
          <w:right w:val="nil"/>
          <w:between w:val="nil"/>
        </w:pBdr>
        <w:rPr>
          <w:ins w:id="466" w:author="tim liptrot" w:date="2020-04-11T17:25:00Z"/>
          <w:color w:val="000000"/>
        </w:rPr>
      </w:pPr>
      <w:ins w:id="467" w:author="tim liptrot" w:date="2020-04-11T14:22:00Z">
        <w:r w:rsidRPr="00AA009D">
          <w:rPr>
            <w:color w:val="000000"/>
          </w:rPr>
          <w:t xml:space="preserve">Interviews for this research were conducted in June and </w:t>
        </w:r>
      </w:ins>
      <w:r w:rsidRPr="00AA009D">
        <w:rPr>
          <w:color w:val="000000"/>
        </w:rPr>
        <w:t xml:space="preserve">July 2018 </w:t>
      </w:r>
      <w:ins w:id="468" w:author="tim liptrot" w:date="2020-04-11T14:22:00Z">
        <w:r w:rsidRPr="00AA009D">
          <w:rPr>
            <w:color w:val="000000"/>
          </w:rPr>
          <w:t xml:space="preserve">and in April through August </w:t>
        </w:r>
        <w:del w:id="469" w:author="Hussam Hussein" w:date="2020-05-10T21:56:00Z">
          <w:r w:rsidRPr="00AA009D" w:rsidDel="008E5FAD">
            <w:rPr>
              <w:color w:val="000000"/>
            </w:rPr>
            <w:delText xml:space="preserve">of </w:delText>
          </w:r>
        </w:del>
        <w:r w:rsidRPr="00AA009D">
          <w:rPr>
            <w:color w:val="000000"/>
          </w:rPr>
          <w:t>2019. We interviewed</w:t>
        </w:r>
      </w:ins>
      <w:ins w:id="470" w:author="tim liptrot" w:date="2020-04-11T15:04:00Z">
        <w:r w:rsidR="00C35950" w:rsidRPr="00AA009D">
          <w:rPr>
            <w:color w:val="000000"/>
          </w:rPr>
          <w:t xml:space="preserve"> </w:t>
        </w:r>
      </w:ins>
      <w:ins w:id="471" w:author="tim liptrot" w:date="2020-04-11T15:19:00Z">
        <w:r w:rsidR="0069053A" w:rsidRPr="00AA009D">
          <w:rPr>
            <w:color w:val="000000"/>
          </w:rPr>
          <w:t>1</w:t>
        </w:r>
      </w:ins>
      <w:ins w:id="472" w:author="tim liptrot" w:date="2020-04-11T15:20:00Z">
        <w:r w:rsidR="0069053A" w:rsidRPr="00AA009D">
          <w:rPr>
            <w:color w:val="000000"/>
          </w:rPr>
          <w:t>8</w:t>
        </w:r>
      </w:ins>
      <w:ins w:id="473" w:author="tim liptrot" w:date="2020-04-11T15:19:00Z">
        <w:r w:rsidR="0069053A" w:rsidRPr="00AA009D">
          <w:rPr>
            <w:color w:val="000000"/>
          </w:rPr>
          <w:t xml:space="preserve"> people in total</w:t>
        </w:r>
      </w:ins>
      <w:ins w:id="474" w:author="tim liptrot" w:date="2020-04-11T22:27:00Z">
        <w:r w:rsidR="00431BB1" w:rsidRPr="00AA009D">
          <w:rPr>
            <w:color w:val="000000"/>
          </w:rPr>
          <w:t xml:space="preserve"> including</w:t>
        </w:r>
      </w:ins>
      <w:ins w:id="475" w:author="tim liptrot" w:date="2020-04-11T15:23:00Z">
        <w:r w:rsidR="0069053A" w:rsidRPr="00AA009D">
          <w:rPr>
            <w:color w:val="000000"/>
          </w:rPr>
          <w:t xml:space="preserve"> </w:t>
        </w:r>
      </w:ins>
      <w:r w:rsidR="00CA6A17" w:rsidRPr="00AA009D">
        <w:rPr>
          <w:color w:val="000000"/>
        </w:rPr>
        <w:t>Ministry of Water and Irrigation (MWI)</w:t>
      </w:r>
      <w:ins w:id="476" w:author="tim liptrot" w:date="2020-04-11T22:27:00Z">
        <w:r w:rsidR="00431BB1" w:rsidRPr="00AA009D">
          <w:rPr>
            <w:color w:val="000000"/>
          </w:rPr>
          <w:t xml:space="preserve"> staff,</w:t>
        </w:r>
      </w:ins>
      <w:ins w:id="477" w:author="tim liptrot" w:date="2020-04-11T15:19:00Z">
        <w:r w:rsidR="0069053A" w:rsidRPr="00AA009D">
          <w:rPr>
            <w:color w:val="000000"/>
          </w:rPr>
          <w:t xml:space="preserve"> academics,</w:t>
        </w:r>
      </w:ins>
      <w:ins w:id="478" w:author="tim liptrot" w:date="2020-04-11T15:20:00Z">
        <w:r w:rsidR="0069053A" w:rsidRPr="00AA009D">
          <w:rPr>
            <w:color w:val="000000"/>
          </w:rPr>
          <w:t xml:space="preserve"> NGO staff, and development agency staff.</w:t>
        </w:r>
      </w:ins>
      <w:ins w:id="479" w:author="tim liptrot" w:date="2020-04-11T15:21:00Z">
        <w:r w:rsidR="0069053A" w:rsidRPr="00AA009D">
          <w:rPr>
            <w:color w:val="000000"/>
          </w:rPr>
          <w:t xml:space="preserve"> The sample represents a broad cross-section of organizational types related to groun</w:t>
        </w:r>
      </w:ins>
      <w:ins w:id="480" w:author="tim liptrot" w:date="2020-04-11T15:22:00Z">
        <w:r w:rsidR="0069053A" w:rsidRPr="00AA009D">
          <w:rPr>
            <w:color w:val="000000"/>
          </w:rPr>
          <w:t xml:space="preserve">dwater reallocation, </w:t>
        </w:r>
      </w:ins>
      <w:ins w:id="481" w:author="tim liptrot" w:date="2020-04-11T15:23:00Z">
        <w:r w:rsidR="0069053A" w:rsidRPr="00AA009D">
          <w:rPr>
            <w:color w:val="000000"/>
          </w:rPr>
          <w:t xml:space="preserve">with </w:t>
        </w:r>
      </w:ins>
      <w:ins w:id="482" w:author="tim liptrot" w:date="2020-04-11T15:22:00Z">
        <w:r w:rsidR="0069053A" w:rsidRPr="00AA009D">
          <w:rPr>
            <w:color w:val="000000"/>
          </w:rPr>
          <w:t xml:space="preserve">the exception that farmers are significantly underrepresented in the sample. </w:t>
        </w:r>
      </w:ins>
    </w:p>
    <w:p w14:paraId="7D34B85C" w14:textId="2FF54519" w:rsidR="00112F5A" w:rsidRPr="00AA009D" w:rsidRDefault="00A3687D" w:rsidP="00CA6A17">
      <w:pPr>
        <w:pBdr>
          <w:top w:val="nil"/>
          <w:left w:val="nil"/>
          <w:bottom w:val="nil"/>
          <w:right w:val="nil"/>
          <w:between w:val="nil"/>
        </w:pBdr>
        <w:rPr>
          <w:ins w:id="483" w:author="tim liptrot" w:date="2020-04-17T20:55:00Z"/>
          <w:color w:val="000000"/>
        </w:rPr>
      </w:pPr>
      <w:ins w:id="484" w:author="tim liptrot" w:date="2020-04-11T20:25:00Z">
        <w:r w:rsidRPr="00AA009D">
          <w:rPr>
            <w:color w:val="000000"/>
          </w:rPr>
          <w:t xml:space="preserve">Many respondents did not agree to be quoted or recorded, so notes were taken by hand and later transcribed. The interview style was </w:t>
        </w:r>
      </w:ins>
      <w:ins w:id="485" w:author="tim liptrot" w:date="2020-04-11T20:27:00Z">
        <w:r w:rsidRPr="00AA009D">
          <w:rPr>
            <w:color w:val="000000"/>
          </w:rPr>
          <w:t>semi</w:t>
        </w:r>
      </w:ins>
      <w:ins w:id="486" w:author="Hussam Hussein" w:date="2020-05-10T21:58:00Z">
        <w:r w:rsidR="00E53870" w:rsidRPr="00AA009D">
          <w:rPr>
            <w:color w:val="000000"/>
          </w:rPr>
          <w:t xml:space="preserve"> </w:t>
        </w:r>
      </w:ins>
      <w:ins w:id="487" w:author="tim liptrot" w:date="2020-04-11T20:27:00Z">
        <w:del w:id="488" w:author="Hussam Hussein" w:date="2020-05-10T21:58:00Z">
          <w:r w:rsidRPr="00AA009D" w:rsidDel="00E53870">
            <w:rPr>
              <w:color w:val="000000"/>
            </w:rPr>
            <w:delText xml:space="preserve"> </w:delText>
          </w:r>
        </w:del>
        <w:r w:rsidRPr="00AA009D">
          <w:rPr>
            <w:color w:val="000000"/>
          </w:rPr>
          <w:t>structured</w:t>
        </w:r>
      </w:ins>
      <w:ins w:id="489" w:author="tim liptrot" w:date="2020-04-11T20:28:00Z">
        <w:r w:rsidRPr="00AA009D">
          <w:rPr>
            <w:color w:val="000000"/>
          </w:rPr>
          <w:t>, with questions focusing on groundwater demand management p</w:t>
        </w:r>
      </w:ins>
      <w:r w:rsidR="00CA6A17" w:rsidRPr="00AA009D">
        <w:rPr>
          <w:color w:val="000000"/>
        </w:rPr>
        <w:t>o</w:t>
      </w:r>
      <w:ins w:id="490" w:author="tim liptrot" w:date="2020-04-11T20:28:00Z">
        <w:r w:rsidRPr="00AA009D">
          <w:rPr>
            <w:color w:val="000000"/>
          </w:rPr>
          <w:t>licies,</w:t>
        </w:r>
      </w:ins>
      <w:ins w:id="491" w:author="tim liptrot" w:date="2020-04-11T20:29:00Z">
        <w:r w:rsidRPr="00AA009D">
          <w:rPr>
            <w:color w:val="000000"/>
          </w:rPr>
          <w:t xml:space="preserve"> reallocation, the responses of farmers, and the selection </w:t>
        </w:r>
      </w:ins>
      <w:ins w:id="492" w:author="tim liptrot" w:date="2020-04-11T20:30:00Z">
        <w:r w:rsidRPr="00AA009D">
          <w:rPr>
            <w:color w:val="000000"/>
          </w:rPr>
          <w:t>of donor aquifers.</w:t>
        </w:r>
      </w:ins>
      <w:r w:rsidR="00CA6A17" w:rsidRPr="00AA009D">
        <w:rPr>
          <w:color w:val="000000"/>
        </w:rPr>
        <w:t xml:space="preserve"> </w:t>
      </w:r>
      <w:ins w:id="493" w:author="tim liptrot" w:date="2020-04-11T16:46:00Z">
        <w:r w:rsidR="00E36706" w:rsidRPr="00AA009D">
          <w:rPr>
            <w:color w:val="000000"/>
          </w:rPr>
          <w:t xml:space="preserve">We complemented the interviews with a </w:t>
        </w:r>
        <w:r w:rsidR="001F0DEB" w:rsidRPr="00AA009D">
          <w:rPr>
            <w:color w:val="000000"/>
          </w:rPr>
          <w:t xml:space="preserve">comprehensive review of secondary literature, covering academic writing, media publications, reports from development </w:t>
        </w:r>
      </w:ins>
      <w:r w:rsidR="00CA6A17" w:rsidRPr="00AA009D">
        <w:rPr>
          <w:color w:val="000000"/>
        </w:rPr>
        <w:t>a</w:t>
      </w:r>
      <w:ins w:id="494" w:author="tim liptrot" w:date="2020-04-11T16:46:00Z">
        <w:r w:rsidR="001F0DEB" w:rsidRPr="00AA009D">
          <w:rPr>
            <w:color w:val="000000"/>
          </w:rPr>
          <w:t>gencies</w:t>
        </w:r>
      </w:ins>
      <w:ins w:id="495" w:author="tim liptrot" w:date="2020-04-11T16:47:00Z">
        <w:r w:rsidR="001F0DEB" w:rsidRPr="00AA009D">
          <w:rPr>
            <w:color w:val="000000"/>
          </w:rPr>
          <w:t xml:space="preserve">, and </w:t>
        </w:r>
      </w:ins>
      <w:r w:rsidR="00CA6A17" w:rsidRPr="00AA009D">
        <w:rPr>
          <w:color w:val="000000"/>
        </w:rPr>
        <w:t>strategy papers of the</w:t>
      </w:r>
      <w:ins w:id="496" w:author="tim liptrot" w:date="2020-04-11T16:47:00Z">
        <w:r w:rsidR="001F0DEB" w:rsidRPr="00AA009D">
          <w:rPr>
            <w:color w:val="000000"/>
          </w:rPr>
          <w:t xml:space="preserve"> MWI</w:t>
        </w:r>
      </w:ins>
      <w:ins w:id="497" w:author="tim liptrot" w:date="2020-04-11T22:30:00Z">
        <w:r w:rsidR="00431BB1" w:rsidRPr="00AA009D">
          <w:rPr>
            <w:color w:val="000000"/>
          </w:rPr>
          <w:t xml:space="preserve"> directly</w:t>
        </w:r>
      </w:ins>
      <w:ins w:id="498" w:author="tim liptrot" w:date="2020-04-11T16:47:00Z">
        <w:r w:rsidR="001F0DEB" w:rsidRPr="00AA009D">
          <w:rPr>
            <w:color w:val="000000"/>
          </w:rPr>
          <w:t xml:space="preserve">. </w:t>
        </w:r>
      </w:ins>
    </w:p>
    <w:p w14:paraId="0657998D" w14:textId="3C2F3C82" w:rsidR="00951413" w:rsidRPr="00AA009D" w:rsidRDefault="00951413" w:rsidP="00431BB1">
      <w:pPr>
        <w:pBdr>
          <w:top w:val="nil"/>
          <w:left w:val="nil"/>
          <w:bottom w:val="nil"/>
          <w:right w:val="nil"/>
          <w:between w:val="nil"/>
        </w:pBdr>
        <w:rPr>
          <w:ins w:id="499" w:author="tim liptrot" w:date="2020-05-06T22:10:00Z"/>
          <w:color w:val="000000"/>
        </w:rPr>
      </w:pPr>
      <w:ins w:id="500" w:author="tim liptrot" w:date="2020-04-17T20:56:00Z">
        <w:r w:rsidRPr="00AA009D">
          <w:rPr>
            <w:color w:val="000000"/>
          </w:rPr>
          <w:t xml:space="preserve">During the interviews, we were interested </w:t>
        </w:r>
      </w:ins>
      <w:proofErr w:type="gramStart"/>
      <w:r w:rsidR="00CA6A17" w:rsidRPr="00AA009D">
        <w:rPr>
          <w:color w:val="000000"/>
        </w:rPr>
        <w:t>in to</w:t>
      </w:r>
      <w:proofErr w:type="gramEnd"/>
      <w:r w:rsidR="00CA6A17" w:rsidRPr="00AA009D">
        <w:rPr>
          <w:color w:val="000000"/>
        </w:rPr>
        <w:t xml:space="preserve"> what extent </w:t>
      </w:r>
      <w:ins w:id="501" w:author="tim liptrot" w:date="2020-04-17T21:14:00Z">
        <w:r w:rsidR="00292322" w:rsidRPr="00AA009D">
          <w:rPr>
            <w:color w:val="000000"/>
          </w:rPr>
          <w:t>rural-to-urban</w:t>
        </w:r>
      </w:ins>
      <w:ins w:id="502" w:author="tim liptrot" w:date="2020-04-17T20:56:00Z">
        <w:r w:rsidRPr="00AA009D">
          <w:rPr>
            <w:color w:val="000000"/>
          </w:rPr>
          <w:t xml:space="preserve"> </w:t>
        </w:r>
        <w:proofErr w:type="spellStart"/>
        <w:r w:rsidRPr="00AA009D">
          <w:rPr>
            <w:color w:val="000000"/>
          </w:rPr>
          <w:t>reallocative</w:t>
        </w:r>
        <w:proofErr w:type="spellEnd"/>
        <w:r w:rsidRPr="00AA009D">
          <w:rPr>
            <w:color w:val="000000"/>
          </w:rPr>
          <w:t xml:space="preserve"> agenda </w:t>
        </w:r>
      </w:ins>
      <w:r w:rsidR="00CA6A17" w:rsidRPr="00AA009D">
        <w:rPr>
          <w:color w:val="000000"/>
        </w:rPr>
        <w:t xml:space="preserve">motivated projects, but </w:t>
      </w:r>
      <w:ins w:id="503" w:author="tim liptrot" w:date="2020-04-17T20:56:00Z">
        <w:r w:rsidRPr="00AA009D">
          <w:rPr>
            <w:color w:val="000000"/>
          </w:rPr>
          <w:t>were concerned</w:t>
        </w:r>
      </w:ins>
      <w:r w:rsidR="00CA6A17" w:rsidRPr="00AA009D">
        <w:rPr>
          <w:color w:val="000000"/>
        </w:rPr>
        <w:t xml:space="preserve"> about prejudicing responses. Many responders were aware that western</w:t>
      </w:r>
      <w:ins w:id="504" w:author="tim liptrot" w:date="2020-04-17T20:57:00Z">
        <w:r w:rsidRPr="00AA009D">
          <w:rPr>
            <w:color w:val="000000"/>
          </w:rPr>
          <w:t xml:space="preserve"> </w:t>
        </w:r>
        <w:del w:id="505" w:author="Hussam Hussein" w:date="2020-05-10T22:00:00Z">
          <w:r w:rsidRPr="00AA009D" w:rsidDel="00E53870">
            <w:rPr>
              <w:color w:val="000000"/>
            </w:rPr>
            <w:delText>westerners</w:delText>
          </w:r>
        </w:del>
      </w:ins>
      <w:ins w:id="506" w:author="Hussam Hussein" w:date="2020-05-10T22:00:00Z">
        <w:r w:rsidR="00E53870" w:rsidRPr="00AA009D">
          <w:rPr>
            <w:color w:val="000000"/>
          </w:rPr>
          <w:t>scholars</w:t>
        </w:r>
      </w:ins>
      <w:ins w:id="507" w:author="tim liptrot" w:date="2020-04-17T20:57:00Z">
        <w:r w:rsidRPr="00AA009D">
          <w:rPr>
            <w:color w:val="000000"/>
          </w:rPr>
          <w:t xml:space="preserve"> tend to support rural-to-urban reallocation</w:t>
        </w:r>
      </w:ins>
      <w:r w:rsidR="00CA6A17" w:rsidRPr="00AA009D">
        <w:rPr>
          <w:color w:val="000000"/>
        </w:rPr>
        <w:t xml:space="preserve"> and may</w:t>
      </w:r>
      <w:ins w:id="508" w:author="tim liptrot" w:date="2020-04-17T21:11:00Z">
        <w:r w:rsidR="00292322" w:rsidRPr="00AA009D">
          <w:rPr>
            <w:color w:val="000000"/>
          </w:rPr>
          <w:t xml:space="preserve"> overstate the rural-to-urban agenda</w:t>
        </w:r>
      </w:ins>
      <w:ins w:id="509" w:author="tim liptrot" w:date="2020-04-17T21:12:00Z">
        <w:r w:rsidR="00292322" w:rsidRPr="00AA009D">
          <w:rPr>
            <w:color w:val="000000"/>
          </w:rPr>
          <w:t xml:space="preserve"> of the policy. To resolve this problem all respondents were first asked about the agenda of the program in the abstract, to receive unbiased comment. Only afterward were they asked about rural-to-urban transfers. </w:t>
        </w:r>
      </w:ins>
      <w:ins w:id="510" w:author="tim liptrot" w:date="2020-05-07T10:56:00Z">
        <w:r w:rsidR="00C4190E" w:rsidRPr="00AA009D">
          <w:rPr>
            <w:color w:val="000000"/>
          </w:rPr>
          <w:t>S</w:t>
        </w:r>
      </w:ins>
      <w:ins w:id="511" w:author="tim liptrot" w:date="2020-04-17T21:13:00Z">
        <w:r w:rsidR="00292322" w:rsidRPr="00AA009D">
          <w:rPr>
            <w:color w:val="000000"/>
          </w:rPr>
          <w:t>everal policymakers stated that they did not have a rural-to-urban agenda. For example, a</w:t>
        </w:r>
      </w:ins>
      <w:ins w:id="512" w:author="Hussam Hussein" w:date="2020-05-10T22:01:00Z">
        <w:r w:rsidR="00E53870" w:rsidRPr="00AA009D">
          <w:rPr>
            <w:color w:val="000000"/>
          </w:rPr>
          <w:t xml:space="preserve"> donor</w:t>
        </w:r>
      </w:ins>
      <w:r w:rsidR="00CA6A17" w:rsidRPr="00AA009D">
        <w:rPr>
          <w:color w:val="000000"/>
        </w:rPr>
        <w:t xml:space="preserve"> agency staffer working</w:t>
      </w:r>
      <w:ins w:id="513" w:author="Hussam Hussein" w:date="2020-05-10T22:01:00Z">
        <w:r w:rsidR="00E53870" w:rsidRPr="00AA009D">
          <w:rPr>
            <w:color w:val="000000"/>
          </w:rPr>
          <w:t xml:space="preserve"> </w:t>
        </w:r>
      </w:ins>
      <w:ins w:id="514" w:author="tim liptrot" w:date="2020-04-17T21:13:00Z">
        <w:del w:id="515" w:author="Hussam Hussein" w:date="2020-05-10T22:00:00Z">
          <w:r w:rsidR="00292322" w:rsidRPr="00AA009D" w:rsidDel="00E53870">
            <w:rPr>
              <w:color w:val="000000"/>
            </w:rPr>
            <w:delText xml:space="preserve"> program manager </w:delText>
          </w:r>
        </w:del>
      </w:ins>
      <w:ins w:id="516" w:author="Hussam Hussein" w:date="2020-05-10T22:01:00Z">
        <w:r w:rsidR="00E53870" w:rsidRPr="00AA009D">
          <w:rPr>
            <w:color w:val="000000"/>
          </w:rPr>
          <w:t>on</w:t>
        </w:r>
      </w:ins>
      <w:ins w:id="517" w:author="tim liptrot" w:date="2020-04-17T21:13:00Z">
        <w:del w:id="518" w:author="Hussam Hussein" w:date="2020-05-10T22:01:00Z">
          <w:r w:rsidR="00292322" w:rsidRPr="00AA009D" w:rsidDel="00E53870">
            <w:rPr>
              <w:color w:val="000000"/>
            </w:rPr>
            <w:delText>for</w:delText>
          </w:r>
        </w:del>
        <w:r w:rsidR="00292322" w:rsidRPr="00AA009D">
          <w:rPr>
            <w:color w:val="000000"/>
          </w:rPr>
          <w:t xml:space="preserve"> the Highland Water Forum stated </w:t>
        </w:r>
      </w:ins>
      <w:r w:rsidR="00CA6A17" w:rsidRPr="00AA009D">
        <w:rPr>
          <w:color w:val="000000"/>
        </w:rPr>
        <w:t xml:space="preserve">they intended to reallocated </w:t>
      </w:r>
      <w:ins w:id="519" w:author="tim liptrot" w:date="2020-04-17T21:13:00Z">
        <w:r w:rsidR="00292322" w:rsidRPr="00AA009D">
          <w:rPr>
            <w:color w:val="000000"/>
          </w:rPr>
          <w:t xml:space="preserve">between </w:t>
        </w:r>
      </w:ins>
      <w:ins w:id="520" w:author="tim liptrot" w:date="2020-04-17T21:14:00Z">
        <w:r w:rsidR="00292322" w:rsidRPr="00AA009D">
          <w:rPr>
            <w:color w:val="000000"/>
          </w:rPr>
          <w:t xml:space="preserve">wealthier and poorer farmers through crop </w:t>
        </w:r>
      </w:ins>
      <w:ins w:id="521" w:author="tim liptrot" w:date="2020-05-07T10:56:00Z">
        <w:r w:rsidR="00C4190E" w:rsidRPr="00AA009D">
          <w:rPr>
            <w:color w:val="000000"/>
          </w:rPr>
          <w:t>selection</w:t>
        </w:r>
      </w:ins>
      <w:ins w:id="522" w:author="tim liptrot" w:date="2020-04-17T21:14:00Z">
        <w:r w:rsidR="00292322" w:rsidRPr="00AA009D">
          <w:rPr>
            <w:color w:val="000000"/>
          </w:rPr>
          <w:t xml:space="preserve">, and that rural-urban conflict derailed the </w:t>
        </w:r>
      </w:ins>
      <w:ins w:id="523" w:author="tim liptrot" w:date="2020-05-07T10:57:00Z">
        <w:r w:rsidR="00C4190E" w:rsidRPr="00AA009D">
          <w:rPr>
            <w:color w:val="000000"/>
          </w:rPr>
          <w:t>intended</w:t>
        </w:r>
      </w:ins>
      <w:ins w:id="524" w:author="tim liptrot" w:date="2020-04-17T21:14:00Z">
        <w:r w:rsidR="00292322" w:rsidRPr="00AA009D">
          <w:rPr>
            <w:color w:val="000000"/>
          </w:rPr>
          <w:t xml:space="preserve"> discussion. </w:t>
        </w:r>
      </w:ins>
    </w:p>
    <w:p w14:paraId="6AB8E5E3" w14:textId="7C47A4C5" w:rsidR="00CF650F" w:rsidRPr="00AA009D" w:rsidRDefault="00A339BF" w:rsidP="00C4190E">
      <w:pPr>
        <w:pBdr>
          <w:top w:val="nil"/>
          <w:left w:val="nil"/>
          <w:bottom w:val="nil"/>
          <w:right w:val="nil"/>
          <w:between w:val="nil"/>
        </w:pBdr>
        <w:rPr>
          <w:color w:val="000000"/>
        </w:rPr>
      </w:pPr>
      <w:ins w:id="525" w:author="tim liptrot" w:date="2020-05-06T22:11:00Z">
        <w:r w:rsidRPr="00AA009D">
          <w:rPr>
            <w:color w:val="000000"/>
          </w:rPr>
          <w:lastRenderedPageBreak/>
          <w:t xml:space="preserve">In this text, urban water user or city water use </w:t>
        </w:r>
      </w:ins>
      <w:ins w:id="526" w:author="tim liptrot" w:date="2020-05-06T22:12:00Z">
        <w:r w:rsidRPr="00AA009D">
          <w:rPr>
            <w:color w:val="000000"/>
          </w:rPr>
          <w:t>refer to municipal and industrial</w:t>
        </w:r>
      </w:ins>
      <w:r w:rsidR="00512589" w:rsidRPr="00AA009D">
        <w:rPr>
          <w:color w:val="000000"/>
        </w:rPr>
        <w:t xml:space="preserve"> (M&amp;I)</w:t>
      </w:r>
      <w:ins w:id="527" w:author="tim liptrot" w:date="2020-05-06T22:12:00Z">
        <w:r w:rsidRPr="00AA009D">
          <w:rPr>
            <w:color w:val="000000"/>
          </w:rPr>
          <w:t xml:space="preserve"> users. In Jordan almost all domestic consumption is </w:t>
        </w:r>
      </w:ins>
      <w:ins w:id="528" w:author="tim liptrot" w:date="2020-05-06T22:13:00Z">
        <w:del w:id="529" w:author="Hussam Hussein" w:date="2020-05-10T22:01:00Z">
          <w:r w:rsidRPr="00AA009D" w:rsidDel="00E53870">
            <w:rPr>
              <w:color w:val="000000"/>
            </w:rPr>
            <w:delText>suppled</w:delText>
          </w:r>
        </w:del>
      </w:ins>
      <w:ins w:id="530" w:author="Hussam Hussein" w:date="2020-05-10T22:01:00Z">
        <w:r w:rsidR="00E53870" w:rsidRPr="00AA009D">
          <w:rPr>
            <w:color w:val="000000"/>
          </w:rPr>
          <w:t>supplied</w:t>
        </w:r>
      </w:ins>
      <w:ins w:id="531" w:author="tim liptrot" w:date="2020-05-06T22:13:00Z">
        <w:r w:rsidRPr="00AA009D">
          <w:rPr>
            <w:color w:val="000000"/>
          </w:rPr>
          <w:t xml:space="preserve"> by the</w:t>
        </w:r>
      </w:ins>
      <w:ins w:id="532" w:author="tim liptrot" w:date="2020-05-06T22:12:00Z">
        <w:r w:rsidRPr="00AA009D">
          <w:rPr>
            <w:color w:val="000000"/>
          </w:rPr>
          <w:t xml:space="preserve"> MWI </w:t>
        </w:r>
      </w:ins>
      <w:ins w:id="533" w:author="tim liptrot" w:date="2020-05-06T22:13:00Z">
        <w:r w:rsidRPr="00AA009D">
          <w:rPr>
            <w:color w:val="000000"/>
          </w:rPr>
          <w:t xml:space="preserve">and </w:t>
        </w:r>
        <w:commentRangeStart w:id="534"/>
        <w:commentRangeStart w:id="535"/>
        <w:r w:rsidRPr="00AA009D">
          <w:rPr>
            <w:color w:val="000000"/>
          </w:rPr>
          <w:t>W</w:t>
        </w:r>
      </w:ins>
      <w:ins w:id="536" w:author="tim liptrot" w:date="2020-05-12T13:06:00Z">
        <w:r w:rsidR="00F27359" w:rsidRPr="00AA009D">
          <w:rPr>
            <w:color w:val="000000"/>
          </w:rPr>
          <w:t>A</w:t>
        </w:r>
      </w:ins>
      <w:ins w:id="537" w:author="tim liptrot" w:date="2020-05-06T22:13:00Z">
        <w:r w:rsidRPr="00AA009D">
          <w:rPr>
            <w:color w:val="000000"/>
          </w:rPr>
          <w:t>J</w:t>
        </w:r>
      </w:ins>
      <w:r w:rsidR="00BB5608" w:rsidRPr="00AA009D">
        <w:rPr>
          <w:color w:val="000000"/>
        </w:rPr>
        <w:t xml:space="preserve">. </w:t>
      </w:r>
      <w:commentRangeEnd w:id="534"/>
      <w:ins w:id="538" w:author="Hussam Hussein" w:date="2020-05-10T22:02:00Z">
        <w:r w:rsidR="00E53870" w:rsidRPr="00AA009D">
          <w:rPr>
            <w:rStyle w:val="CommentReference"/>
          </w:rPr>
          <w:commentReference w:id="534"/>
        </w:r>
      </w:ins>
      <w:commentRangeEnd w:id="535"/>
      <w:r w:rsidR="000906D3" w:rsidRPr="00AA009D">
        <w:rPr>
          <w:rStyle w:val="CommentReference"/>
        </w:rPr>
        <w:commentReference w:id="535"/>
      </w:r>
      <w:r w:rsidR="00BB5608" w:rsidRPr="00AA009D">
        <w:rPr>
          <w:color w:val="000000"/>
        </w:rPr>
        <w:t>P</w:t>
      </w:r>
      <w:ins w:id="539" w:author="tim liptrot" w:date="2020-05-06T22:12:00Z">
        <w:r w:rsidRPr="00AA009D">
          <w:rPr>
            <w:color w:val="000000"/>
          </w:rPr>
          <w:t xml:space="preserve">rivate </w:t>
        </w:r>
      </w:ins>
      <w:r w:rsidR="00CA6A17" w:rsidRPr="00AA009D">
        <w:rPr>
          <w:color w:val="000000"/>
        </w:rPr>
        <w:t>companies distribute within cities</w:t>
      </w:r>
      <w:r w:rsidR="00BB5608" w:rsidRPr="00AA009D">
        <w:rPr>
          <w:color w:val="000000"/>
        </w:rPr>
        <w:t xml:space="preserve"> </w:t>
      </w:r>
      <w:ins w:id="540" w:author="tim liptrot" w:date="2020-04-16T12:51:00Z">
        <w:r w:rsidR="00BB5608" w:rsidRPr="00AA009D">
          <w:rPr>
            <w:color w:val="000000"/>
          </w:rPr>
          <w:t xml:space="preserve">the </w:t>
        </w:r>
      </w:ins>
      <w:proofErr w:type="spellStart"/>
      <w:r w:rsidR="00BB5608" w:rsidRPr="00AA009D">
        <w:rPr>
          <w:color w:val="000000"/>
        </w:rPr>
        <w:t>GoJ</w:t>
      </w:r>
      <w:proofErr w:type="spellEnd"/>
      <w:r w:rsidR="00BB5608" w:rsidRPr="00AA009D">
        <w:rPr>
          <w:color w:val="000000"/>
        </w:rPr>
        <w:t xml:space="preserve"> has </w:t>
      </w:r>
      <w:ins w:id="541" w:author="tim liptrot" w:date="2020-04-16T12:51:00Z">
        <w:r w:rsidR="00BB5608" w:rsidRPr="00AA009D">
          <w:rPr>
            <w:color w:val="000000"/>
          </w:rPr>
          <w:t>insisted on centralizing the allocation decisions in the</w:t>
        </w:r>
      </w:ins>
      <w:r w:rsidR="00B92CAA" w:rsidRPr="00AA009D">
        <w:rPr>
          <w:color w:val="000000"/>
        </w:rPr>
        <w:t xml:space="preserve"> MWI </w:t>
      </w:r>
      <w:ins w:id="542" w:author="tim liptrot" w:date="2020-04-16T13:23:00Z">
        <w:r w:rsidR="00BB5608" w:rsidRPr="00AA009D">
          <w:rPr>
            <w:color w:val="000000"/>
          </w:rPr>
          <w:t>(</w:t>
        </w:r>
      </w:ins>
      <w:ins w:id="543" w:author="tim liptrot" w:date="2020-05-14T22:34:00Z">
        <w:r w:rsidR="00BB5608" w:rsidRPr="00AA009D">
          <w:rPr>
            <w:color w:val="000000"/>
          </w:rPr>
          <w:t xml:space="preserve">interview with MWI policymaker, interview 9, </w:t>
        </w:r>
      </w:ins>
      <w:ins w:id="544" w:author="tim liptrot" w:date="2020-04-16T13:23:00Z">
        <w:r w:rsidR="00BB5608" w:rsidRPr="00AA009D">
          <w:rPr>
            <w:color w:val="000000"/>
          </w:rPr>
          <w:t>1)</w:t>
        </w:r>
      </w:ins>
      <w:ins w:id="545" w:author="tim liptrot" w:date="2020-05-06T22:13:00Z">
        <w:r w:rsidRPr="00AA009D">
          <w:rPr>
            <w:color w:val="000000"/>
          </w:rPr>
          <w:t xml:space="preserve">. Industrial and </w:t>
        </w:r>
      </w:ins>
      <w:ins w:id="546" w:author="tim liptrot" w:date="2020-05-06T22:14:00Z">
        <w:r w:rsidRPr="00AA009D">
          <w:rPr>
            <w:color w:val="000000"/>
          </w:rPr>
          <w:t>commercial users receive special permits from the MWI which</w:t>
        </w:r>
      </w:ins>
      <w:ins w:id="547" w:author="tim liptrot" w:date="2020-05-06T22:15:00Z">
        <w:r w:rsidRPr="00AA009D">
          <w:rPr>
            <w:color w:val="000000"/>
          </w:rPr>
          <w:t xml:space="preserve"> are not subject to</w:t>
        </w:r>
      </w:ins>
      <w:ins w:id="548" w:author="tim liptrot" w:date="2020-05-06T22:16:00Z">
        <w:r w:rsidRPr="00AA009D">
          <w:rPr>
            <w:color w:val="000000"/>
          </w:rPr>
          <w:t xml:space="preserve"> prior-use restrictions, but do have tariffs (Interview with MWI staff, interview 11). </w:t>
        </w:r>
      </w:ins>
      <w:ins w:id="549" w:author="tim liptrot" w:date="2020-05-06T22:18:00Z">
        <w:r w:rsidRPr="00AA009D">
          <w:rPr>
            <w:color w:val="000000"/>
          </w:rPr>
          <w:t xml:space="preserve">Use of domestic water for farming is forbidden, but </w:t>
        </w:r>
      </w:ins>
      <w:ins w:id="550" w:author="tim liptrot" w:date="2020-05-06T22:19:00Z">
        <w:r w:rsidR="00C115B4" w:rsidRPr="00AA009D">
          <w:rPr>
            <w:color w:val="000000"/>
          </w:rPr>
          <w:t xml:space="preserve">sometimes occurs </w:t>
        </w:r>
        <w:r w:rsidRPr="00AA009D">
          <w:rPr>
            <w:color w:val="000000"/>
          </w:rPr>
          <w:t xml:space="preserve">(interview with </w:t>
        </w:r>
        <w:del w:id="551" w:author="Hussam Hussein" w:date="2020-05-10T22:02:00Z">
          <w:r w:rsidRPr="00AA009D" w:rsidDel="0085615B">
            <w:rPr>
              <w:color w:val="000000"/>
            </w:rPr>
            <w:delText>Pavel Borecky</w:delText>
          </w:r>
        </w:del>
      </w:ins>
      <w:ins w:id="552" w:author="Hussam Hussein" w:date="2020-05-10T22:02:00Z">
        <w:r w:rsidR="0085615B" w:rsidRPr="00AA009D">
          <w:rPr>
            <w:color w:val="000000"/>
          </w:rPr>
          <w:t>academic</w:t>
        </w:r>
      </w:ins>
      <w:ins w:id="553" w:author="tim liptrot" w:date="2020-05-06T22:19:00Z">
        <w:r w:rsidRPr="00AA009D">
          <w:rPr>
            <w:color w:val="000000"/>
          </w:rPr>
          <w:t>).</w:t>
        </w:r>
        <w:r w:rsidR="00C115B4" w:rsidRPr="00AA009D">
          <w:rPr>
            <w:color w:val="000000"/>
          </w:rPr>
          <w:t xml:space="preserve"> </w:t>
        </w:r>
      </w:ins>
      <w:ins w:id="554" w:author="tim liptrot" w:date="2020-05-06T22:20:00Z">
        <w:r w:rsidR="00C115B4" w:rsidRPr="00AA009D">
          <w:rPr>
            <w:color w:val="000000"/>
          </w:rPr>
          <w:t xml:space="preserve">Agricultural water supplied by the state </w:t>
        </w:r>
      </w:ins>
      <w:ins w:id="555" w:author="tim liptrot" w:date="2020-05-06T22:21:00Z">
        <w:r w:rsidR="00C115B4" w:rsidRPr="00AA009D">
          <w:rPr>
            <w:color w:val="000000"/>
          </w:rPr>
          <w:t>is mostly restricted to the Jordan Valley, plays a small role in this article</w:t>
        </w:r>
      </w:ins>
      <w:ins w:id="556" w:author="tim liptrot" w:date="2020-05-06T22:22:00Z">
        <w:r w:rsidR="00C115B4" w:rsidRPr="00AA009D">
          <w:rPr>
            <w:color w:val="000000"/>
          </w:rPr>
          <w:t xml:space="preserve"> (surface water in dams is almost always reserved for muni</w:t>
        </w:r>
      </w:ins>
      <w:ins w:id="557" w:author="tim liptrot" w:date="2020-05-06T22:25:00Z">
        <w:r w:rsidR="00C115B4" w:rsidRPr="00AA009D">
          <w:rPr>
            <w:color w:val="000000"/>
          </w:rPr>
          <w:t>ci</w:t>
        </w:r>
      </w:ins>
      <w:ins w:id="558" w:author="tim liptrot" w:date="2020-05-06T22:22:00Z">
        <w:r w:rsidR="00C115B4" w:rsidRPr="00AA009D">
          <w:rPr>
            <w:color w:val="000000"/>
          </w:rPr>
          <w:t>pal and industrial use)</w:t>
        </w:r>
      </w:ins>
      <w:ins w:id="559" w:author="tim liptrot" w:date="2020-05-06T22:21:00Z">
        <w:r w:rsidR="00C115B4" w:rsidRPr="00AA009D">
          <w:rPr>
            <w:color w:val="000000"/>
          </w:rPr>
          <w:t xml:space="preserve">. In the highlands and the </w:t>
        </w:r>
        <w:proofErr w:type="spellStart"/>
        <w:r w:rsidR="00C115B4" w:rsidRPr="00AA009D">
          <w:rPr>
            <w:color w:val="000000"/>
          </w:rPr>
          <w:t>Disi</w:t>
        </w:r>
        <w:proofErr w:type="spellEnd"/>
        <w:r w:rsidR="00C115B4" w:rsidRPr="00AA009D">
          <w:rPr>
            <w:color w:val="000000"/>
          </w:rPr>
          <w:t xml:space="preserve"> area, farm</w:t>
        </w:r>
      </w:ins>
      <w:ins w:id="560" w:author="tim liptrot" w:date="2020-05-06T22:23:00Z">
        <w:r w:rsidR="00C115B4" w:rsidRPr="00AA009D">
          <w:rPr>
            <w:color w:val="000000"/>
          </w:rPr>
          <w:t>er</w:t>
        </w:r>
      </w:ins>
      <w:ins w:id="561" w:author="tim liptrot" w:date="2020-05-06T22:21:00Z">
        <w:r w:rsidR="00C115B4" w:rsidRPr="00AA009D">
          <w:rPr>
            <w:color w:val="000000"/>
          </w:rPr>
          <w:t>s</w:t>
        </w:r>
      </w:ins>
      <w:ins w:id="562" w:author="tim liptrot" w:date="2020-05-06T22:20:00Z">
        <w:r w:rsidR="00C115B4" w:rsidRPr="00AA009D">
          <w:rPr>
            <w:color w:val="000000"/>
          </w:rPr>
          <w:t xml:space="preserve"> are supplied by </w:t>
        </w:r>
      </w:ins>
      <w:ins w:id="563" w:author="tim liptrot" w:date="2020-05-06T22:23:00Z">
        <w:r w:rsidR="00C115B4" w:rsidRPr="00AA009D">
          <w:rPr>
            <w:color w:val="000000"/>
          </w:rPr>
          <w:t xml:space="preserve">their own wells or </w:t>
        </w:r>
      </w:ins>
      <w:ins w:id="564" w:author="tim liptrot" w:date="2020-05-06T22:20:00Z">
        <w:r w:rsidR="00C115B4" w:rsidRPr="00AA009D">
          <w:rPr>
            <w:color w:val="000000"/>
          </w:rPr>
          <w:t>natural springs</w:t>
        </w:r>
      </w:ins>
      <w:ins w:id="565" w:author="tim liptrot" w:date="2020-05-06T22:23:00Z">
        <w:r w:rsidR="00C115B4" w:rsidRPr="00AA009D">
          <w:rPr>
            <w:color w:val="000000"/>
          </w:rPr>
          <w:t xml:space="preserve"> </w:t>
        </w:r>
      </w:ins>
      <w:ins w:id="566" w:author="tim liptrot" w:date="2020-05-06T22:20:00Z">
        <w:r w:rsidR="00C115B4" w:rsidRPr="00AA009D">
          <w:rPr>
            <w:color w:val="000000"/>
          </w:rPr>
          <w:t>unless otherwise noted (</w:t>
        </w:r>
      </w:ins>
      <w:ins w:id="567" w:author="tim liptrot" w:date="2020-05-06T22:21:00Z">
        <w:r w:rsidR="00C115B4" w:rsidRPr="00AA009D">
          <w:rPr>
            <w:color w:val="000000"/>
          </w:rPr>
          <w:t>surface water and rain</w:t>
        </w:r>
      </w:ins>
      <w:ins w:id="568" w:author="tim liptrot" w:date="2020-05-06T22:22:00Z">
        <w:r w:rsidR="00C115B4" w:rsidRPr="00AA009D">
          <w:rPr>
            <w:color w:val="000000"/>
          </w:rPr>
          <w:t xml:space="preserve">fed agriculture exists in </w:t>
        </w:r>
      </w:ins>
      <w:ins w:id="569" w:author="tim liptrot" w:date="2020-05-06T22:23:00Z">
        <w:r w:rsidR="00C115B4" w:rsidRPr="00AA009D">
          <w:rPr>
            <w:color w:val="000000"/>
          </w:rPr>
          <w:t xml:space="preserve">parts of </w:t>
        </w:r>
      </w:ins>
      <w:proofErr w:type="spellStart"/>
      <w:ins w:id="570" w:author="tim liptrot" w:date="2020-05-06T22:24:00Z">
        <w:r w:rsidR="00C115B4" w:rsidRPr="00AA009D">
          <w:rPr>
            <w:color w:val="000000"/>
          </w:rPr>
          <w:t>Ajloun</w:t>
        </w:r>
        <w:proofErr w:type="spellEnd"/>
        <w:r w:rsidR="00C115B4" w:rsidRPr="00AA009D">
          <w:rPr>
            <w:color w:val="000000"/>
          </w:rPr>
          <w:t>, Amman</w:t>
        </w:r>
      </w:ins>
      <w:ins w:id="571" w:author="tim liptrot" w:date="2020-05-06T22:23:00Z">
        <w:r w:rsidR="00C115B4" w:rsidRPr="00AA009D">
          <w:rPr>
            <w:color w:val="000000"/>
          </w:rPr>
          <w:t xml:space="preserve"> and Yarmouk). </w:t>
        </w:r>
      </w:ins>
    </w:p>
    <w:p w14:paraId="6750696C" w14:textId="63CD2348" w:rsidR="00685AD4" w:rsidRPr="00AA009D" w:rsidRDefault="00685AD4" w:rsidP="00F7227C">
      <w:pPr>
        <w:pBdr>
          <w:top w:val="nil"/>
          <w:left w:val="nil"/>
          <w:bottom w:val="nil"/>
          <w:right w:val="nil"/>
          <w:between w:val="nil"/>
        </w:pBdr>
        <w:rPr>
          <w:ins w:id="572" w:author="tim liptrot" w:date="2020-04-17T20:02:00Z"/>
          <w:b/>
          <w:color w:val="000000"/>
        </w:rPr>
      </w:pPr>
      <w:ins w:id="573" w:author="tim liptrot" w:date="2020-04-15T17:47:00Z">
        <w:r w:rsidRPr="00AA009D">
          <w:rPr>
            <w:b/>
            <w:color w:val="000000"/>
          </w:rPr>
          <w:t>Evidence</w:t>
        </w:r>
      </w:ins>
    </w:p>
    <w:p w14:paraId="7C04FC22" w14:textId="561EFDCD" w:rsidR="00685AD4" w:rsidRPr="00AA009D" w:rsidRDefault="00685AD4">
      <w:pPr>
        <w:pBdr>
          <w:top w:val="nil"/>
          <w:left w:val="nil"/>
          <w:bottom w:val="nil"/>
          <w:right w:val="nil"/>
          <w:between w:val="nil"/>
        </w:pBdr>
        <w:rPr>
          <w:ins w:id="574" w:author="tim liptrot" w:date="2020-04-15T17:46:00Z"/>
          <w:i/>
          <w:color w:val="000000"/>
          <w:rPrChange w:id="575" w:author="tim liptrot" w:date="2020-04-17T20:11:00Z">
            <w:rPr>
              <w:ins w:id="576" w:author="tim liptrot" w:date="2020-04-15T17:46:00Z"/>
              <w:color w:val="000000"/>
            </w:rPr>
          </w:rPrChange>
        </w:rPr>
      </w:pPr>
      <w:bookmarkStart w:id="577" w:name="_heading=h.1t3h5sf" w:colFirst="0" w:colLast="0"/>
      <w:bookmarkEnd w:id="577"/>
      <w:ins w:id="578" w:author="tim liptrot" w:date="2020-04-15T17:48:00Z">
        <w:r w:rsidRPr="00AA009D">
          <w:rPr>
            <w:i/>
            <w:color w:val="000000"/>
          </w:rPr>
          <w:t>Reallocation</w:t>
        </w:r>
      </w:ins>
      <w:ins w:id="579" w:author="tim liptrot" w:date="2020-04-25T20:13:00Z">
        <w:r w:rsidR="00353C6B" w:rsidRPr="00AA009D">
          <w:rPr>
            <w:i/>
            <w:color w:val="000000"/>
          </w:rPr>
          <w:t xml:space="preserve"> Drivers and Supply and Demand</w:t>
        </w:r>
      </w:ins>
      <w:ins w:id="580" w:author="tim liptrot" w:date="2020-04-25T20:12:00Z">
        <w:r w:rsidR="00353C6B" w:rsidRPr="00AA009D">
          <w:rPr>
            <w:i/>
            <w:color w:val="000000"/>
          </w:rPr>
          <w:t xml:space="preserve"> </w:t>
        </w:r>
      </w:ins>
    </w:p>
    <w:p w14:paraId="654F2DF4" w14:textId="77777777" w:rsidR="002B225B" w:rsidRPr="00AA009D" w:rsidRDefault="00685AD4" w:rsidP="002B225B">
      <w:pPr>
        <w:pBdr>
          <w:top w:val="nil"/>
          <w:left w:val="nil"/>
          <w:bottom w:val="nil"/>
          <w:right w:val="nil"/>
          <w:between w:val="nil"/>
        </w:pBdr>
        <w:rPr>
          <w:color w:val="000000"/>
        </w:rPr>
      </w:pPr>
      <w:ins w:id="581" w:author="tim liptrot" w:date="2020-04-15T17:48:00Z">
        <w:r w:rsidRPr="00AA009D">
          <w:rPr>
            <w:color w:val="000000"/>
          </w:rPr>
          <w:t>Already in the late 1990s, growing</w:t>
        </w:r>
      </w:ins>
      <w:ins w:id="582" w:author="tim liptrot" w:date="2020-04-15T17:49:00Z">
        <w:r w:rsidRPr="00AA009D">
          <w:rPr>
            <w:color w:val="000000"/>
          </w:rPr>
          <w:t xml:space="preserve"> urban demand for water</w:t>
        </w:r>
      </w:ins>
      <w:r w:rsidR="001D526B" w:rsidRPr="00AA009D">
        <w:rPr>
          <w:color w:val="000000"/>
        </w:rPr>
        <w:t xml:space="preserve"> presented a challenge to</w:t>
      </w:r>
      <w:ins w:id="583" w:author="tim liptrot" w:date="2020-04-15T17:49:00Z">
        <w:r w:rsidRPr="00AA009D">
          <w:rPr>
            <w:color w:val="000000"/>
          </w:rPr>
          <w:t xml:space="preserve"> both the MWI, and Jordan</w:t>
        </w:r>
      </w:ins>
      <w:ins w:id="584" w:author="tim liptrot" w:date="2020-04-15T18:29:00Z">
        <w:r w:rsidR="00762E24" w:rsidRPr="00AA009D">
          <w:rPr>
            <w:color w:val="000000"/>
          </w:rPr>
          <w:t>’</w:t>
        </w:r>
      </w:ins>
      <w:ins w:id="585" w:author="tim liptrot" w:date="2020-04-15T17:49:00Z">
        <w:r w:rsidRPr="00AA009D">
          <w:rPr>
            <w:color w:val="000000"/>
          </w:rPr>
          <w:t>s overseas benefactors.</w:t>
        </w:r>
      </w:ins>
      <w:ins w:id="586" w:author="tim liptrot" w:date="2020-04-15T17:52:00Z">
        <w:r w:rsidRPr="00AA009D">
          <w:rPr>
            <w:color w:val="000000"/>
          </w:rPr>
          <w:t xml:space="preserve"> </w:t>
        </w:r>
      </w:ins>
      <w:ins w:id="587" w:author="tim liptrot" w:date="2020-04-15T17:54:00Z">
        <w:r w:rsidRPr="00AA009D">
          <w:rPr>
            <w:color w:val="000000"/>
          </w:rPr>
          <w:t>In report released in 2001</w:t>
        </w:r>
      </w:ins>
      <w:ins w:id="588" w:author="Hussam Hussein" w:date="2020-05-10T22:07:00Z">
        <w:r w:rsidR="002C4352" w:rsidRPr="00AA009D">
          <w:rPr>
            <w:color w:val="000000"/>
          </w:rPr>
          <w:t>,</w:t>
        </w:r>
      </w:ins>
      <w:ins w:id="589" w:author="tim liptrot" w:date="2020-04-15T17:54:00Z">
        <w:r w:rsidRPr="00AA009D">
          <w:rPr>
            <w:color w:val="000000"/>
          </w:rPr>
          <w:t xml:space="preserve"> the World Bank </w:t>
        </w:r>
      </w:ins>
      <w:ins w:id="590" w:author="tim liptrot" w:date="2020-04-15T18:27:00Z">
        <w:r w:rsidR="00762E24" w:rsidRPr="00AA009D">
          <w:rPr>
            <w:color w:val="000000"/>
          </w:rPr>
          <w:t>argued</w:t>
        </w:r>
      </w:ins>
      <w:ins w:id="591" w:author="tim liptrot" w:date="2020-04-15T17:54:00Z">
        <w:r w:rsidRPr="00AA009D">
          <w:rPr>
            <w:color w:val="000000"/>
          </w:rPr>
          <w:t xml:space="preserve"> that </w:t>
        </w:r>
      </w:ins>
      <w:ins w:id="592" w:author="tim liptrot" w:date="2020-04-15T18:28:00Z">
        <w:r w:rsidR="00762E24" w:rsidRPr="00AA009D">
          <w:rPr>
            <w:color w:val="000000"/>
          </w:rPr>
          <w:t xml:space="preserve">the </w:t>
        </w:r>
      </w:ins>
      <w:ins w:id="593" w:author="tim liptrot" w:date="2020-04-15T18:29:00Z">
        <w:r w:rsidR="00762E24" w:rsidRPr="00AA009D">
          <w:rPr>
            <w:color w:val="000000"/>
          </w:rPr>
          <w:t xml:space="preserve">requirements of </w:t>
        </w:r>
      </w:ins>
      <w:ins w:id="594" w:author="tim liptrot" w:date="2020-04-15T17:54:00Z">
        <w:r w:rsidRPr="00AA009D">
          <w:rPr>
            <w:color w:val="000000"/>
          </w:rPr>
          <w:t>J</w:t>
        </w:r>
      </w:ins>
      <w:ins w:id="595" w:author="tim liptrot" w:date="2020-04-15T17:55:00Z">
        <w:r w:rsidRPr="00AA009D">
          <w:rPr>
            <w:color w:val="000000"/>
          </w:rPr>
          <w:t xml:space="preserve">ordan’s </w:t>
        </w:r>
      </w:ins>
      <w:ins w:id="596" w:author="tim liptrot" w:date="2020-04-15T18:30:00Z">
        <w:r w:rsidR="00762E24" w:rsidRPr="00AA009D">
          <w:rPr>
            <w:color w:val="000000"/>
          </w:rPr>
          <w:t>m</w:t>
        </w:r>
      </w:ins>
      <w:ins w:id="597" w:author="tim liptrot" w:date="2020-04-15T17:55:00Z">
        <w:r w:rsidRPr="00AA009D">
          <w:rPr>
            <w:color w:val="000000"/>
          </w:rPr>
          <w:t xml:space="preserve">unicipal and </w:t>
        </w:r>
      </w:ins>
      <w:ins w:id="598" w:author="tim liptrot" w:date="2020-04-15T18:30:00Z">
        <w:r w:rsidR="00762E24" w:rsidRPr="00AA009D">
          <w:rPr>
            <w:color w:val="000000"/>
          </w:rPr>
          <w:t>i</w:t>
        </w:r>
      </w:ins>
      <w:ins w:id="599" w:author="tim liptrot" w:date="2020-04-15T17:55:00Z">
        <w:r w:rsidRPr="00AA009D">
          <w:rPr>
            <w:color w:val="000000"/>
          </w:rPr>
          <w:t xml:space="preserve">ndustrial </w:t>
        </w:r>
      </w:ins>
      <w:ins w:id="600" w:author="tim liptrot" w:date="2020-04-15T18:27:00Z">
        <w:r w:rsidR="00762E24" w:rsidRPr="00AA009D">
          <w:rPr>
            <w:color w:val="000000"/>
          </w:rPr>
          <w:t>sec</w:t>
        </w:r>
      </w:ins>
      <w:ins w:id="601" w:author="tim liptrot" w:date="2020-04-15T18:28:00Z">
        <w:r w:rsidR="00762E24" w:rsidRPr="00AA009D">
          <w:rPr>
            <w:color w:val="000000"/>
          </w:rPr>
          <w:t>tors</w:t>
        </w:r>
      </w:ins>
      <w:ins w:id="602" w:author="tim liptrot" w:date="2020-04-15T17:55:00Z">
        <w:r w:rsidRPr="00AA009D">
          <w:rPr>
            <w:color w:val="000000"/>
          </w:rPr>
          <w:t xml:space="preserve"> would increase </w:t>
        </w:r>
      </w:ins>
      <w:ins w:id="603" w:author="tim liptrot" w:date="2020-04-15T18:30:00Z">
        <w:r w:rsidR="00762E24" w:rsidRPr="00AA009D">
          <w:rPr>
            <w:color w:val="000000"/>
          </w:rPr>
          <w:t>by 87% by 2016 (</w:t>
        </w:r>
      </w:ins>
      <w:ins w:id="604" w:author="tim liptrot" w:date="2020-04-15T17:55:00Z">
        <w:r w:rsidRPr="00AA009D">
          <w:rPr>
            <w:color w:val="000000"/>
          </w:rPr>
          <w:t>from 342 MCM</w:t>
        </w:r>
      </w:ins>
      <w:ins w:id="605" w:author="tim liptrot" w:date="2020-04-15T18:30:00Z">
        <w:r w:rsidR="00762E24" w:rsidRPr="00AA009D">
          <w:rPr>
            <w:color w:val="000000"/>
          </w:rPr>
          <w:t xml:space="preserve"> neede</w:t>
        </w:r>
      </w:ins>
      <w:ins w:id="606" w:author="tim liptrot" w:date="2020-04-15T18:31:00Z">
        <w:r w:rsidR="00762E24" w:rsidRPr="00AA009D">
          <w:rPr>
            <w:color w:val="000000"/>
          </w:rPr>
          <w:t xml:space="preserve">d per </w:t>
        </w:r>
      </w:ins>
      <w:ins w:id="607" w:author="tim liptrot" w:date="2020-04-15T18:26:00Z">
        <w:r w:rsidR="00762E24" w:rsidRPr="00AA009D">
          <w:rPr>
            <w:color w:val="000000"/>
          </w:rPr>
          <w:t>year</w:t>
        </w:r>
      </w:ins>
      <w:ins w:id="608" w:author="tim liptrot" w:date="2020-04-15T17:55:00Z">
        <w:r w:rsidRPr="00AA009D">
          <w:rPr>
            <w:color w:val="000000"/>
          </w:rPr>
          <w:t xml:space="preserve"> in 1998 to </w:t>
        </w:r>
      </w:ins>
      <w:ins w:id="609" w:author="tim liptrot" w:date="2020-04-15T18:26:00Z">
        <w:r w:rsidR="00762E24" w:rsidRPr="00AA009D">
          <w:rPr>
            <w:color w:val="000000"/>
          </w:rPr>
          <w:t>639</w:t>
        </w:r>
      </w:ins>
      <w:ins w:id="610" w:author="tim liptrot" w:date="2020-04-15T17:55:00Z">
        <w:r w:rsidRPr="00AA009D">
          <w:rPr>
            <w:color w:val="000000"/>
          </w:rPr>
          <w:t xml:space="preserve"> MCM</w:t>
        </w:r>
      </w:ins>
      <w:ins w:id="611" w:author="tim liptrot" w:date="2020-04-15T18:30:00Z">
        <w:r w:rsidR="00762E24" w:rsidRPr="00AA009D">
          <w:rPr>
            <w:color w:val="000000"/>
          </w:rPr>
          <w:t>)</w:t>
        </w:r>
      </w:ins>
      <w:ins w:id="612" w:author="tim liptrot" w:date="2020-04-15T18:15:00Z">
        <w:r w:rsidR="00207144" w:rsidRPr="00AA009D">
          <w:rPr>
            <w:color w:val="000000"/>
          </w:rPr>
          <w:t xml:space="preserve">. </w:t>
        </w:r>
      </w:ins>
      <w:ins w:id="613" w:author="tim liptrot" w:date="2020-04-16T11:19:00Z">
        <w:r w:rsidR="00084B19" w:rsidRPr="00AA009D">
          <w:rPr>
            <w:color w:val="000000"/>
          </w:rPr>
          <w:t xml:space="preserve">These </w:t>
        </w:r>
      </w:ins>
      <w:ins w:id="614" w:author="tim liptrot" w:date="2020-04-17T20:54:00Z">
        <w:r w:rsidR="00951413" w:rsidRPr="00AA009D">
          <w:rPr>
            <w:color w:val="000000"/>
          </w:rPr>
          <w:t>projections</w:t>
        </w:r>
      </w:ins>
      <w:ins w:id="615" w:author="tim liptrot" w:date="2020-04-16T11:19:00Z">
        <w:r w:rsidR="00084B19" w:rsidRPr="00AA009D">
          <w:rPr>
            <w:color w:val="000000"/>
          </w:rPr>
          <w:t xml:space="preserve"> were cited frequently in </w:t>
        </w:r>
      </w:ins>
      <w:ins w:id="616" w:author="tim liptrot" w:date="2020-05-12T13:08:00Z">
        <w:r w:rsidR="00F27359" w:rsidRPr="00AA009D">
          <w:rPr>
            <w:color w:val="000000"/>
          </w:rPr>
          <w:t>policy-advocacy</w:t>
        </w:r>
      </w:ins>
      <w:ins w:id="617" w:author="tim liptrot" w:date="2020-04-16T11:19:00Z">
        <w:r w:rsidR="00084B19" w:rsidRPr="00AA009D">
          <w:rPr>
            <w:color w:val="000000"/>
          </w:rPr>
          <w:t xml:space="preserve"> papers co-authored by leaders at the MWI, as motivating the need for new </w:t>
        </w:r>
      </w:ins>
      <w:r w:rsidR="001D526B" w:rsidRPr="00AA009D">
        <w:rPr>
          <w:color w:val="000000"/>
        </w:rPr>
        <w:t xml:space="preserve">urban supply </w:t>
      </w:r>
      <w:ins w:id="618" w:author="tim liptrot" w:date="2020-04-16T11:19:00Z">
        <w:r w:rsidR="00084B19" w:rsidRPr="00AA009D">
          <w:rPr>
            <w:color w:val="000000"/>
          </w:rPr>
          <w:t>policies</w:t>
        </w:r>
      </w:ins>
      <w:ins w:id="619" w:author="tim liptrot" w:date="2020-04-16T11:20:00Z">
        <w:r w:rsidR="00084B19" w:rsidRPr="00AA009D">
          <w:rPr>
            <w:color w:val="000000"/>
          </w:rPr>
          <w:t xml:space="preserve">, among them groundwater reallocation. As it turned out, these projections were </w:t>
        </w:r>
      </w:ins>
      <w:r w:rsidR="001D526B" w:rsidRPr="00AA009D">
        <w:rPr>
          <w:color w:val="000000"/>
        </w:rPr>
        <w:t>within the ten percent of the actual change in consumption</w:t>
      </w:r>
      <w:ins w:id="620" w:author="tim liptrot" w:date="2020-04-16T11:20:00Z">
        <w:r w:rsidR="00084B19" w:rsidRPr="00AA009D">
          <w:rPr>
            <w:color w:val="000000"/>
          </w:rPr>
          <w:t xml:space="preserve">. </w:t>
        </w:r>
      </w:ins>
      <w:ins w:id="621" w:author="tim liptrot" w:date="2020-04-15T18:15:00Z">
        <w:r w:rsidR="00207144" w:rsidRPr="00AA009D">
          <w:rPr>
            <w:color w:val="000000"/>
          </w:rPr>
          <w:t>Jordan</w:t>
        </w:r>
      </w:ins>
      <w:ins w:id="622" w:author="tim liptrot" w:date="2020-04-15T18:24:00Z">
        <w:r w:rsidR="00207144" w:rsidRPr="00AA009D">
          <w:rPr>
            <w:color w:val="000000"/>
          </w:rPr>
          <w:t>’</w:t>
        </w:r>
      </w:ins>
      <w:ins w:id="623" w:author="tim liptrot" w:date="2020-04-15T18:15:00Z">
        <w:r w:rsidR="00207144" w:rsidRPr="00AA009D">
          <w:rPr>
            <w:color w:val="000000"/>
          </w:rPr>
          <w:t>s actual m</w:t>
        </w:r>
      </w:ins>
      <w:ins w:id="624" w:author="tim liptrot" w:date="2020-04-15T18:16:00Z">
        <w:r w:rsidR="00207144" w:rsidRPr="00AA009D">
          <w:rPr>
            <w:color w:val="000000"/>
          </w:rPr>
          <w:t xml:space="preserve">unicipal and industrial </w:t>
        </w:r>
      </w:ins>
      <w:ins w:id="625" w:author="tim liptrot" w:date="2020-04-16T11:05:00Z">
        <w:r w:rsidR="00490D48" w:rsidRPr="00AA009D">
          <w:rPr>
            <w:color w:val="000000"/>
          </w:rPr>
          <w:t xml:space="preserve">(M&amp;I) </w:t>
        </w:r>
      </w:ins>
      <w:ins w:id="626" w:author="tim liptrot" w:date="2020-04-15T18:16:00Z">
        <w:r w:rsidR="00207144" w:rsidRPr="00AA009D">
          <w:rPr>
            <w:color w:val="000000"/>
          </w:rPr>
          <w:t xml:space="preserve">consumption grew more slowly than </w:t>
        </w:r>
      </w:ins>
      <w:ins w:id="627" w:author="tim liptrot" w:date="2020-04-16T11:20:00Z">
        <w:r w:rsidR="00084B19" w:rsidRPr="00AA009D">
          <w:rPr>
            <w:color w:val="000000"/>
          </w:rPr>
          <w:t>projected</w:t>
        </w:r>
      </w:ins>
      <w:ins w:id="628" w:author="tim liptrot" w:date="2020-04-15T18:16:00Z">
        <w:r w:rsidR="00207144" w:rsidRPr="00AA009D">
          <w:rPr>
            <w:color w:val="000000"/>
          </w:rPr>
          <w:t xml:space="preserve">, but still </w:t>
        </w:r>
      </w:ins>
      <w:ins w:id="629" w:author="tim liptrot" w:date="2020-04-15T18:23:00Z">
        <w:r w:rsidR="00207144" w:rsidRPr="00AA009D">
          <w:rPr>
            <w:color w:val="000000"/>
          </w:rPr>
          <w:t xml:space="preserve">increased </w:t>
        </w:r>
      </w:ins>
      <w:ins w:id="630" w:author="tim liptrot" w:date="2020-04-15T18:32:00Z">
        <w:r w:rsidR="00762E24" w:rsidRPr="00AA009D">
          <w:rPr>
            <w:color w:val="000000"/>
          </w:rPr>
          <w:t>by 78% by 2016 (</w:t>
        </w:r>
      </w:ins>
      <w:ins w:id="631" w:author="tim liptrot" w:date="2020-04-15T18:23:00Z">
        <w:r w:rsidR="00207144" w:rsidRPr="00AA009D">
          <w:rPr>
            <w:color w:val="000000"/>
          </w:rPr>
          <w:t>from 275 MCM/</w:t>
        </w:r>
        <w:proofErr w:type="spellStart"/>
        <w:r w:rsidR="00207144" w:rsidRPr="00AA009D">
          <w:rPr>
            <w:color w:val="000000"/>
          </w:rPr>
          <w:t>yr</w:t>
        </w:r>
        <w:proofErr w:type="spellEnd"/>
        <w:r w:rsidR="00207144" w:rsidRPr="00AA009D">
          <w:rPr>
            <w:color w:val="000000"/>
          </w:rPr>
          <w:t xml:space="preserve"> (World Bank, 2001) </w:t>
        </w:r>
      </w:ins>
      <w:ins w:id="632" w:author="tim liptrot" w:date="2020-04-15T18:24:00Z">
        <w:r w:rsidR="00207144" w:rsidRPr="00AA009D">
          <w:rPr>
            <w:color w:val="000000"/>
          </w:rPr>
          <w:t>to</w:t>
        </w:r>
      </w:ins>
      <w:ins w:id="633" w:author="tim liptrot" w:date="2020-04-15T18:16:00Z">
        <w:r w:rsidR="00207144" w:rsidRPr="00AA009D">
          <w:rPr>
            <w:color w:val="000000"/>
          </w:rPr>
          <w:t xml:space="preserve"> 4</w:t>
        </w:r>
      </w:ins>
      <w:ins w:id="634" w:author="tim liptrot" w:date="2020-04-15T18:17:00Z">
        <w:r w:rsidR="00207144" w:rsidRPr="00AA009D">
          <w:rPr>
            <w:color w:val="000000"/>
          </w:rPr>
          <w:t>90 MCM (</w:t>
        </w:r>
      </w:ins>
      <w:r w:rsidR="00032C0F" w:rsidRPr="00AA009D">
        <w:rPr>
          <w:color w:val="000000"/>
        </w:rPr>
        <w:t>FAO</w:t>
      </w:r>
      <w:ins w:id="635" w:author="tim liptrot" w:date="2020-04-15T18:17:00Z">
        <w:r w:rsidR="00207144" w:rsidRPr="00AA009D">
          <w:rPr>
            <w:color w:val="000000"/>
          </w:rPr>
          <w:t>, 2016)</w:t>
        </w:r>
      </w:ins>
      <w:ins w:id="636" w:author="tim liptrot" w:date="2020-04-15T18:33:00Z">
        <w:r w:rsidR="00762E24" w:rsidRPr="00AA009D">
          <w:rPr>
            <w:color w:val="000000"/>
          </w:rPr>
          <w:t xml:space="preserve">). </w:t>
        </w:r>
      </w:ins>
      <w:ins w:id="637" w:author="tim liptrot" w:date="2020-04-15T18:37:00Z">
        <w:r w:rsidR="007D1B70" w:rsidRPr="00AA009D">
          <w:rPr>
            <w:color w:val="000000"/>
          </w:rPr>
          <w:t xml:space="preserve">The </w:t>
        </w:r>
      </w:ins>
      <w:ins w:id="638" w:author="tim liptrot" w:date="2020-04-15T18:38:00Z">
        <w:r w:rsidR="007D1B70" w:rsidRPr="00AA009D">
          <w:rPr>
            <w:color w:val="000000"/>
          </w:rPr>
          <w:t>absolute increase in consumption was</w:t>
        </w:r>
      </w:ins>
      <w:ins w:id="639" w:author="tim liptrot" w:date="2020-04-15T18:25:00Z">
        <w:r w:rsidR="00207144" w:rsidRPr="00AA009D">
          <w:rPr>
            <w:color w:val="000000"/>
          </w:rPr>
          <w:t xml:space="preserve"> 215 MCM/</w:t>
        </w:r>
        <w:proofErr w:type="spellStart"/>
        <w:r w:rsidR="00207144" w:rsidRPr="00AA009D">
          <w:rPr>
            <w:color w:val="000000"/>
          </w:rPr>
          <w:t>yr</w:t>
        </w:r>
      </w:ins>
      <w:proofErr w:type="spellEnd"/>
      <w:ins w:id="640" w:author="tim liptrot" w:date="2020-04-15T18:38:00Z">
        <w:r w:rsidR="007D1B70" w:rsidRPr="00AA009D">
          <w:rPr>
            <w:color w:val="000000"/>
          </w:rPr>
          <w:t xml:space="preserve">, </w:t>
        </w:r>
      </w:ins>
      <w:ins w:id="641" w:author="tim liptrot" w:date="2020-04-15T18:39:00Z">
        <w:r w:rsidR="007D1B70" w:rsidRPr="00AA009D">
          <w:rPr>
            <w:color w:val="000000"/>
          </w:rPr>
          <w:t>nearly a quarter of Jordan’s total water usage in 1998.</w:t>
        </w:r>
      </w:ins>
      <w:r w:rsidR="002B225B" w:rsidRPr="00AA009D">
        <w:rPr>
          <w:color w:val="000000"/>
        </w:rPr>
        <w:t xml:space="preserve"> </w:t>
      </w:r>
    </w:p>
    <w:p w14:paraId="4ADCAF6D" w14:textId="4BA68139" w:rsidR="007D1B70" w:rsidRPr="00AA009D" w:rsidRDefault="002B225B" w:rsidP="002B225B">
      <w:pPr>
        <w:pBdr>
          <w:top w:val="nil"/>
          <w:left w:val="nil"/>
          <w:bottom w:val="nil"/>
          <w:right w:val="nil"/>
          <w:between w:val="nil"/>
        </w:pBdr>
        <w:rPr>
          <w:ins w:id="642" w:author="tim liptrot" w:date="2020-04-15T19:37:00Z"/>
          <w:color w:val="000000"/>
        </w:rPr>
      </w:pPr>
      <w:r w:rsidRPr="00AA009D">
        <w:rPr>
          <w:color w:val="000000"/>
        </w:rPr>
        <w:t xml:space="preserve">Increasing population and economic activity drove the increase in urban water demand. </w:t>
      </w:r>
      <w:ins w:id="643" w:author="tim liptrot" w:date="2020-04-15T19:17:00Z">
        <w:r w:rsidR="00587548" w:rsidRPr="00AA009D">
          <w:rPr>
            <w:color w:val="000000"/>
          </w:rPr>
          <w:t xml:space="preserve">Jordan’s population doubled from five to ten million between 1998 and 2018, </w:t>
        </w:r>
      </w:ins>
      <w:ins w:id="644" w:author="tim liptrot" w:date="2020-04-15T19:18:00Z">
        <w:r w:rsidR="00587548" w:rsidRPr="00AA009D">
          <w:rPr>
            <w:color w:val="000000"/>
          </w:rPr>
          <w:t xml:space="preserve">partly driven by two refugee crisis (the </w:t>
        </w:r>
      </w:ins>
      <w:ins w:id="645" w:author="tim liptrot" w:date="2020-05-12T13:08:00Z">
        <w:r w:rsidR="00F27359" w:rsidRPr="00AA009D">
          <w:rPr>
            <w:color w:val="000000"/>
          </w:rPr>
          <w:t>2003 Iraq War</w:t>
        </w:r>
      </w:ins>
      <w:ins w:id="646" w:author="tim liptrot" w:date="2020-04-15T19:18:00Z">
        <w:r w:rsidR="00587548" w:rsidRPr="00AA009D">
          <w:rPr>
            <w:color w:val="000000"/>
          </w:rPr>
          <w:t xml:space="preserve"> and the Syrian Civil War) and p</w:t>
        </w:r>
      </w:ins>
      <w:ins w:id="647" w:author="tim liptrot" w:date="2020-04-15T19:19:00Z">
        <w:r w:rsidR="00587548" w:rsidRPr="00AA009D">
          <w:rPr>
            <w:color w:val="000000"/>
          </w:rPr>
          <w:t xml:space="preserve">artly driven by </w:t>
        </w:r>
      </w:ins>
      <w:ins w:id="648" w:author="tim liptrot" w:date="2020-04-15T19:20:00Z">
        <w:r w:rsidR="00587548" w:rsidRPr="00AA009D">
          <w:rPr>
            <w:color w:val="000000"/>
          </w:rPr>
          <w:t xml:space="preserve">natural fertility. </w:t>
        </w:r>
      </w:ins>
      <w:ins w:id="649" w:author="tim liptrot" w:date="2020-04-15T19:25:00Z">
        <w:r w:rsidR="007046CA" w:rsidRPr="00AA009D">
          <w:rPr>
            <w:color w:val="000000"/>
          </w:rPr>
          <w:t xml:space="preserve">Jordan’s GDP </w:t>
        </w:r>
      </w:ins>
      <w:r w:rsidRPr="00AA009D">
        <w:rPr>
          <w:color w:val="000000"/>
        </w:rPr>
        <w:t>quadrupled</w:t>
      </w:r>
      <w:ins w:id="650" w:author="tim liptrot" w:date="2020-04-15T19:25:00Z">
        <w:r w:rsidR="007046CA" w:rsidRPr="00AA009D">
          <w:rPr>
            <w:color w:val="000000"/>
          </w:rPr>
          <w:t xml:space="preserve"> </w:t>
        </w:r>
      </w:ins>
      <w:ins w:id="651" w:author="tim liptrot" w:date="2020-04-15T19:26:00Z">
        <w:r w:rsidR="007046CA" w:rsidRPr="00AA009D">
          <w:rPr>
            <w:color w:val="000000"/>
          </w:rPr>
          <w:t>over the same period, in real terms</w:t>
        </w:r>
      </w:ins>
      <w:ins w:id="652" w:author="tim liptrot" w:date="2020-04-15T19:30:00Z">
        <w:r w:rsidR="007046CA" w:rsidRPr="00AA009D">
          <w:rPr>
            <w:color w:val="000000"/>
          </w:rPr>
          <w:t>.</w:t>
        </w:r>
      </w:ins>
      <w:r w:rsidRPr="00AA009D">
        <w:rPr>
          <w:color w:val="000000"/>
        </w:rPr>
        <w:t xml:space="preserve"> </w:t>
      </w:r>
      <w:r w:rsidR="00512589" w:rsidRPr="00AA009D">
        <w:rPr>
          <w:color w:val="000000"/>
        </w:rPr>
        <w:t xml:space="preserve">Jordan’s water efficiency by GDP therefore roughly doubled (although for most industries water supply is irrelevant). </w:t>
      </w:r>
      <w:r w:rsidRPr="00AA009D">
        <w:rPr>
          <w:color w:val="000000"/>
        </w:rPr>
        <w:t>Th</w:t>
      </w:r>
      <w:r w:rsidR="00512589" w:rsidRPr="00AA009D">
        <w:rPr>
          <w:color w:val="000000"/>
        </w:rPr>
        <w:t>ese demand drivers are common in other reallocating countries (Garrick, 2019).</w:t>
      </w:r>
    </w:p>
    <w:p w14:paraId="182AFAAB" w14:textId="0422F073" w:rsidR="007046CA" w:rsidRPr="00AA009D" w:rsidRDefault="00084B19">
      <w:pPr>
        <w:pBdr>
          <w:top w:val="nil"/>
          <w:left w:val="nil"/>
          <w:bottom w:val="nil"/>
          <w:right w:val="nil"/>
          <w:between w:val="nil"/>
        </w:pBdr>
        <w:rPr>
          <w:ins w:id="653" w:author="tim liptrot" w:date="2020-04-15T19:31:00Z"/>
          <w:color w:val="000000"/>
        </w:rPr>
      </w:pPr>
      <w:ins w:id="654" w:author="tim liptrot" w:date="2020-04-16T11:21:00Z">
        <w:r w:rsidRPr="00AA009D">
          <w:rPr>
            <w:color w:val="000000"/>
          </w:rPr>
          <w:t>The</w:t>
        </w:r>
      </w:ins>
      <w:ins w:id="655" w:author="tim liptrot" w:date="2020-04-16T11:22:00Z">
        <w:r w:rsidRPr="00AA009D">
          <w:rPr>
            <w:color w:val="000000"/>
          </w:rPr>
          <w:t xml:space="preserve"> largest source of M&amp;I water has always been groundwater in Jordan, but </w:t>
        </w:r>
      </w:ins>
      <w:ins w:id="656" w:author="tim liptrot" w:date="2020-04-16T11:24:00Z">
        <w:r w:rsidRPr="00AA009D">
          <w:rPr>
            <w:color w:val="000000"/>
          </w:rPr>
          <w:t xml:space="preserve">the aquifers these northern cities had previously relied upon were </w:t>
        </w:r>
      </w:ins>
      <w:ins w:id="657" w:author="tim liptrot" w:date="2020-04-16T11:34:00Z">
        <w:r w:rsidR="001154FB" w:rsidRPr="00AA009D">
          <w:rPr>
            <w:color w:val="000000"/>
          </w:rPr>
          <w:t xml:space="preserve">in a state of overdraft already by 2001. </w:t>
        </w:r>
      </w:ins>
      <w:ins w:id="658" w:author="tim liptrot" w:date="2020-04-16T11:49:00Z">
        <w:r w:rsidR="00FF0745" w:rsidRPr="00AA009D">
          <w:rPr>
            <w:color w:val="000000"/>
          </w:rPr>
          <w:t xml:space="preserve">The Amman-Zarqa aquifer was </w:t>
        </w:r>
      </w:ins>
      <w:ins w:id="659" w:author="tim liptrot" w:date="2020-04-16T11:53:00Z">
        <w:r w:rsidR="00FF0745" w:rsidRPr="00AA009D">
          <w:rPr>
            <w:color w:val="000000"/>
          </w:rPr>
          <w:t>being abstracted at 2</w:t>
        </w:r>
      </w:ins>
      <w:ins w:id="660" w:author="tim liptrot" w:date="2020-04-16T11:55:00Z">
        <w:r w:rsidR="00FF0745" w:rsidRPr="00AA009D">
          <w:rPr>
            <w:color w:val="000000"/>
          </w:rPr>
          <w:t>1</w:t>
        </w:r>
      </w:ins>
      <w:ins w:id="661" w:author="tim liptrot" w:date="2020-04-16T11:53:00Z">
        <w:r w:rsidR="00FF0745" w:rsidRPr="00AA009D">
          <w:rPr>
            <w:color w:val="000000"/>
          </w:rPr>
          <w:t xml:space="preserve">5% of its </w:t>
        </w:r>
      </w:ins>
      <w:ins w:id="662" w:author="tim liptrot" w:date="2020-04-16T11:55:00Z">
        <w:r w:rsidR="00FF0745" w:rsidRPr="00AA009D">
          <w:rPr>
            <w:color w:val="000000"/>
          </w:rPr>
          <w:t xml:space="preserve">mean annual </w:t>
        </w:r>
      </w:ins>
      <w:ins w:id="663" w:author="tim liptrot" w:date="2020-04-16T11:53:00Z">
        <w:r w:rsidR="00FF0745" w:rsidRPr="00AA009D">
          <w:rPr>
            <w:color w:val="000000"/>
          </w:rPr>
          <w:t>recharge rate (</w:t>
        </w:r>
      </w:ins>
      <w:ins w:id="664" w:author="tim liptrot" w:date="2020-04-16T11:57:00Z">
        <w:r w:rsidR="00FF0745" w:rsidRPr="00AA009D">
          <w:rPr>
            <w:color w:val="000000"/>
          </w:rPr>
          <w:t>MWI 199</w:t>
        </w:r>
      </w:ins>
      <w:ins w:id="665" w:author="tim liptrot" w:date="2020-04-16T11:58:00Z">
        <w:r w:rsidR="00FF0745" w:rsidRPr="00AA009D">
          <w:rPr>
            <w:color w:val="000000"/>
          </w:rPr>
          <w:t xml:space="preserve">7, quoted in </w:t>
        </w:r>
        <w:proofErr w:type="spellStart"/>
        <w:r w:rsidR="00FF0745" w:rsidRPr="00AA009D">
          <w:rPr>
            <w:color w:val="000000"/>
          </w:rPr>
          <w:t>Venot</w:t>
        </w:r>
        <w:proofErr w:type="spellEnd"/>
        <w:r w:rsidR="00FF0745" w:rsidRPr="00AA009D">
          <w:rPr>
            <w:color w:val="000000"/>
          </w:rPr>
          <w:t xml:space="preserve"> and </w:t>
        </w:r>
        <w:proofErr w:type="spellStart"/>
        <w:r w:rsidR="00FF0745" w:rsidRPr="00AA009D">
          <w:rPr>
            <w:color w:val="000000"/>
          </w:rPr>
          <w:t>Molle</w:t>
        </w:r>
        <w:proofErr w:type="spellEnd"/>
        <w:r w:rsidR="00FF0745" w:rsidRPr="00AA009D">
          <w:rPr>
            <w:color w:val="000000"/>
          </w:rPr>
          <w:t xml:space="preserve"> 2008). </w:t>
        </w:r>
      </w:ins>
      <w:ins w:id="666" w:author="tim liptrot" w:date="2020-04-16T11:35:00Z">
        <w:r w:rsidR="001154FB" w:rsidRPr="00AA009D">
          <w:rPr>
            <w:color w:val="000000"/>
          </w:rPr>
          <w:t>This overdraft was caused by both highland agricultural use and M&amp;I use.</w:t>
        </w:r>
      </w:ins>
      <w:ins w:id="667" w:author="tim liptrot" w:date="2020-04-16T12:06:00Z">
        <w:r w:rsidR="00B3724F" w:rsidRPr="00AA009D">
          <w:rPr>
            <w:color w:val="000000"/>
          </w:rPr>
          <w:t xml:space="preserve"> </w:t>
        </w:r>
      </w:ins>
      <w:ins w:id="668" w:author="tim liptrot" w:date="2020-04-16T12:20:00Z">
        <w:r w:rsidR="00E100E8" w:rsidRPr="00AA009D">
          <w:rPr>
            <w:color w:val="000000"/>
          </w:rPr>
          <w:t>Wells operated by the Water Authority of Jordan</w:t>
        </w:r>
      </w:ins>
      <w:ins w:id="669" w:author="tim liptrot" w:date="2020-04-16T12:21:00Z">
        <w:r w:rsidR="00A14B3E" w:rsidRPr="00AA009D">
          <w:rPr>
            <w:color w:val="000000"/>
          </w:rPr>
          <w:t xml:space="preserve"> </w:t>
        </w:r>
      </w:ins>
      <w:ins w:id="670" w:author="tim liptrot" w:date="2020-04-16T12:20:00Z">
        <w:r w:rsidR="00E100E8" w:rsidRPr="00AA009D">
          <w:rPr>
            <w:color w:val="000000"/>
          </w:rPr>
          <w:t>(WAJ, an implementing body of the MWI)</w:t>
        </w:r>
      </w:ins>
      <w:ins w:id="671" w:author="tim liptrot" w:date="2020-04-16T12:21:00Z">
        <w:r w:rsidR="00E100E8" w:rsidRPr="00AA009D">
          <w:rPr>
            <w:color w:val="000000"/>
          </w:rPr>
          <w:t>, had started to fail in the Amman-Zarqa aquifer.</w:t>
        </w:r>
      </w:ins>
      <w:ins w:id="672" w:author="tim liptrot" w:date="2020-04-16T12:26:00Z">
        <w:r w:rsidR="00A14B3E" w:rsidRPr="00AA009D">
          <w:rPr>
            <w:color w:val="000000"/>
          </w:rPr>
          <w:t xml:space="preserve"> As one World Bank report stated in 2001 “</w:t>
        </w:r>
      </w:ins>
      <w:ins w:id="673" w:author="tim liptrot" w:date="2020-04-16T12:27:00Z">
        <w:r w:rsidR="00A14B3E" w:rsidRPr="00AA009D">
          <w:rPr>
            <w:color w:val="000000"/>
          </w:rPr>
          <w:t>The bulk of (…) 86 MCM/year until 2010 and a further 36 MCM/ 2020 – will have to come fr</w:t>
        </w:r>
      </w:ins>
      <w:ins w:id="674" w:author="tim liptrot" w:date="2020-04-16T12:28:00Z">
        <w:r w:rsidR="00A14B3E" w:rsidRPr="00AA009D">
          <w:rPr>
            <w:color w:val="000000"/>
          </w:rPr>
          <w:t>om reduced abstraction for highland agriculture. If this reduction does not materialize, there is a risk of completely losing some aquifers to almost irreversible salinization of the groundwater stocks</w:t>
        </w:r>
        <w:del w:id="675" w:author="Hussam Hussein" w:date="2020-05-10T22:10:00Z">
          <w:r w:rsidR="00A14B3E" w:rsidRPr="00AA009D" w:rsidDel="002C4352">
            <w:rPr>
              <w:color w:val="000000"/>
            </w:rPr>
            <w:delText>.</w:delText>
          </w:r>
        </w:del>
        <w:r w:rsidR="00A14B3E" w:rsidRPr="00AA009D">
          <w:rPr>
            <w:color w:val="000000"/>
          </w:rPr>
          <w:t>”</w:t>
        </w:r>
      </w:ins>
      <w:ins w:id="676" w:author="tim liptrot" w:date="2020-04-16T12:29:00Z">
        <w:r w:rsidR="00A14B3E" w:rsidRPr="00AA009D">
          <w:rPr>
            <w:color w:val="000000"/>
          </w:rPr>
          <w:t xml:space="preserve"> (World Bank, 2001)</w:t>
        </w:r>
      </w:ins>
      <w:ins w:id="677" w:author="Hussam Hussein" w:date="2020-05-10T22:10:00Z">
        <w:r w:rsidR="002C4352" w:rsidRPr="00AA009D">
          <w:rPr>
            <w:color w:val="000000"/>
          </w:rPr>
          <w:t>.</w:t>
        </w:r>
      </w:ins>
      <w:r w:rsidR="00BB5608" w:rsidRPr="00AA009D">
        <w:rPr>
          <w:color w:val="000000"/>
        </w:rPr>
        <w:t xml:space="preserve"> IN 1998 and 2007 </w:t>
      </w:r>
      <w:ins w:id="678" w:author="tim liptrot" w:date="2020-04-16T12:06:00Z">
        <w:r w:rsidR="00B3724F" w:rsidRPr="00AA009D">
          <w:rPr>
            <w:color w:val="000000"/>
          </w:rPr>
          <w:t xml:space="preserve">two </w:t>
        </w:r>
      </w:ins>
      <w:r w:rsidR="00BB5608" w:rsidRPr="00AA009D">
        <w:rPr>
          <w:color w:val="000000"/>
        </w:rPr>
        <w:t>algae blooms reduced supply to parts for Amman for weeks</w:t>
      </w:r>
      <w:ins w:id="679" w:author="tim liptrot" w:date="2020-04-16T12:15:00Z">
        <w:r w:rsidR="00E100E8" w:rsidRPr="00AA009D">
          <w:rPr>
            <w:color w:val="000000"/>
          </w:rPr>
          <w:t xml:space="preserve"> (</w:t>
        </w:r>
      </w:ins>
      <w:ins w:id="680" w:author="tim liptrot" w:date="2020-05-14T22:33:00Z">
        <w:r w:rsidR="00884847" w:rsidRPr="00AA009D">
          <w:rPr>
            <w:color w:val="000000"/>
          </w:rPr>
          <w:t>interview with MWI policymaker, inter</w:t>
        </w:r>
      </w:ins>
      <w:ins w:id="681" w:author="tim liptrot" w:date="2020-05-14T22:34:00Z">
        <w:r w:rsidR="00884847" w:rsidRPr="00AA009D">
          <w:rPr>
            <w:color w:val="000000"/>
          </w:rPr>
          <w:t>view 9</w:t>
        </w:r>
      </w:ins>
      <w:ins w:id="682" w:author="tim liptrot" w:date="2020-04-16T12:15:00Z">
        <w:r w:rsidR="00E100E8" w:rsidRPr="00AA009D">
          <w:rPr>
            <w:color w:val="000000"/>
          </w:rPr>
          <w:t>). The</w:t>
        </w:r>
      </w:ins>
      <w:r w:rsidR="00BB5608" w:rsidRPr="00AA009D">
        <w:rPr>
          <w:color w:val="000000"/>
        </w:rPr>
        <w:t xml:space="preserve"> shortages prompted</w:t>
      </w:r>
      <w:ins w:id="683" w:author="tim liptrot" w:date="2020-04-16T12:15:00Z">
        <w:r w:rsidR="00E100E8" w:rsidRPr="00AA009D">
          <w:rPr>
            <w:color w:val="000000"/>
          </w:rPr>
          <w:t xml:space="preserve"> public displays of discontent with the government</w:t>
        </w:r>
      </w:ins>
      <w:ins w:id="684" w:author="tim liptrot" w:date="2020-04-16T12:17:00Z">
        <w:r w:rsidR="00E100E8" w:rsidRPr="00AA009D">
          <w:rPr>
            <w:color w:val="000000"/>
          </w:rPr>
          <w:t xml:space="preserve">. </w:t>
        </w:r>
      </w:ins>
    </w:p>
    <w:p w14:paraId="0DC8A55E" w14:textId="69B5B0D3" w:rsidR="00685AD4" w:rsidRPr="00AA009D" w:rsidRDefault="007A7304" w:rsidP="00FD3608">
      <w:pPr>
        <w:pBdr>
          <w:top w:val="nil"/>
          <w:left w:val="nil"/>
          <w:bottom w:val="nil"/>
          <w:right w:val="nil"/>
          <w:between w:val="nil"/>
        </w:pBdr>
        <w:rPr>
          <w:ins w:id="685" w:author="tim liptrot" w:date="2020-04-16T13:30:00Z"/>
          <w:rStyle w:val="Strong"/>
          <w:b w:val="0"/>
          <w:bCs w:val="0"/>
          <w:rPrChange w:id="686" w:author="tim liptrot" w:date="2020-04-24T22:41:00Z">
            <w:rPr>
              <w:ins w:id="687" w:author="tim liptrot" w:date="2020-04-16T13:30:00Z"/>
              <w:color w:val="000000"/>
            </w:rPr>
          </w:rPrChange>
        </w:rPr>
      </w:pPr>
      <w:ins w:id="688" w:author="tim liptrot" w:date="2020-04-24T22:40:00Z">
        <w:r w:rsidRPr="00AA009D">
          <w:rPr>
            <w:rStyle w:val="Strong"/>
          </w:rPr>
          <w:t xml:space="preserve">Policy Responses </w:t>
        </w:r>
      </w:ins>
      <w:ins w:id="689" w:author="tim liptrot" w:date="2020-04-24T22:41:00Z">
        <w:r w:rsidRPr="00AA009D">
          <w:rPr>
            <w:rStyle w:val="Strong"/>
          </w:rPr>
          <w:t xml:space="preserve">to the Rising Water Needs </w:t>
        </w:r>
      </w:ins>
      <w:ins w:id="690" w:author="tim liptrot" w:date="2020-04-24T22:40:00Z">
        <w:r w:rsidRPr="00AA009D">
          <w:rPr>
            <w:rStyle w:val="Strong"/>
          </w:rPr>
          <w:t xml:space="preserve">Discussed </w:t>
        </w:r>
      </w:ins>
      <w:ins w:id="691" w:author="tim liptrot" w:date="2020-04-24T22:41:00Z">
        <w:r w:rsidRPr="00AA009D">
          <w:rPr>
            <w:rStyle w:val="Strong"/>
          </w:rPr>
          <w:t>After 1997</w:t>
        </w:r>
      </w:ins>
    </w:p>
    <w:p w14:paraId="17279E82" w14:textId="2A42D7EE" w:rsidR="00D74689" w:rsidRPr="00AA009D" w:rsidRDefault="007A7304" w:rsidP="00E7146C">
      <w:pPr>
        <w:pBdr>
          <w:top w:val="nil"/>
          <w:left w:val="nil"/>
          <w:bottom w:val="nil"/>
          <w:right w:val="nil"/>
          <w:between w:val="nil"/>
        </w:pBdr>
        <w:rPr>
          <w:ins w:id="692" w:author="tim liptrot" w:date="2020-04-24T22:52:00Z"/>
          <w:color w:val="000000"/>
        </w:rPr>
      </w:pPr>
      <w:ins w:id="693" w:author="tim liptrot" w:date="2020-04-24T22:42:00Z">
        <w:r w:rsidRPr="00AA009D">
          <w:rPr>
            <w:color w:val="000000"/>
          </w:rPr>
          <w:t>In the decade aft</w:t>
        </w:r>
      </w:ins>
      <w:ins w:id="694" w:author="tim liptrot" w:date="2020-04-24T22:43:00Z">
        <w:r w:rsidRPr="00AA009D">
          <w:rPr>
            <w:color w:val="000000"/>
          </w:rPr>
          <w:t>er the 1997 tariff law, policy makers at the MWI</w:t>
        </w:r>
      </w:ins>
      <w:ins w:id="695" w:author="tim liptrot" w:date="2020-04-24T22:45:00Z">
        <w:r w:rsidRPr="00AA009D">
          <w:rPr>
            <w:color w:val="000000"/>
          </w:rPr>
          <w:t xml:space="preserve">, </w:t>
        </w:r>
      </w:ins>
      <w:ins w:id="696" w:author="tim liptrot" w:date="2020-04-24T22:43:00Z">
        <w:r w:rsidRPr="00AA009D">
          <w:rPr>
            <w:color w:val="000000"/>
          </w:rPr>
          <w:t>USAID Jordan</w:t>
        </w:r>
      </w:ins>
      <w:ins w:id="697" w:author="Hussam Hussein" w:date="2020-05-11T00:12:00Z">
        <w:r w:rsidR="009B7343" w:rsidRPr="00AA009D">
          <w:rPr>
            <w:color w:val="000000"/>
          </w:rPr>
          <w:t>,</w:t>
        </w:r>
      </w:ins>
      <w:ins w:id="698" w:author="tim liptrot" w:date="2020-04-24T22:43:00Z">
        <w:r w:rsidRPr="00AA009D">
          <w:rPr>
            <w:color w:val="000000"/>
          </w:rPr>
          <w:t xml:space="preserve"> </w:t>
        </w:r>
      </w:ins>
      <w:ins w:id="699" w:author="tim liptrot" w:date="2020-04-24T22:45:00Z">
        <w:r w:rsidRPr="00AA009D">
          <w:rPr>
            <w:color w:val="000000"/>
          </w:rPr>
          <w:t>and the World Bank</w:t>
        </w:r>
      </w:ins>
      <w:r w:rsidR="00E7146C" w:rsidRPr="00AA009D">
        <w:rPr>
          <w:color w:val="000000"/>
        </w:rPr>
        <w:t xml:space="preserve"> </w:t>
      </w:r>
      <w:ins w:id="700" w:author="tim liptrot" w:date="2020-04-24T22:43:00Z">
        <w:r w:rsidRPr="00AA009D">
          <w:rPr>
            <w:color w:val="000000"/>
          </w:rPr>
          <w:t xml:space="preserve">described in detail </w:t>
        </w:r>
      </w:ins>
      <w:r w:rsidR="00E7146C" w:rsidRPr="00AA009D">
        <w:rPr>
          <w:color w:val="000000"/>
        </w:rPr>
        <w:t xml:space="preserve">available policy responses </w:t>
      </w:r>
      <w:ins w:id="701" w:author="tim liptrot" w:date="2020-04-24T23:05:00Z">
        <w:r w:rsidR="00DA537C" w:rsidRPr="00AA009D">
          <w:rPr>
            <w:color w:val="000000"/>
          </w:rPr>
          <w:t>(Scott et al</w:t>
        </w:r>
      </w:ins>
      <w:ins w:id="702" w:author="Hussam Hussein" w:date="2020-05-10T23:54:00Z">
        <w:r w:rsidR="0079684E" w:rsidRPr="00AA009D">
          <w:rPr>
            <w:color w:val="000000"/>
          </w:rPr>
          <w:t>.</w:t>
        </w:r>
      </w:ins>
      <w:ins w:id="703" w:author="tim liptrot" w:date="2020-04-24T23:05:00Z">
        <w:del w:id="704" w:author="Hussam Hussein" w:date="2020-05-10T23:54:00Z">
          <w:r w:rsidR="00DA537C" w:rsidRPr="00AA009D" w:rsidDel="0079684E">
            <w:rPr>
              <w:color w:val="000000"/>
            </w:rPr>
            <w:delText>l</w:delText>
          </w:r>
        </w:del>
        <w:r w:rsidR="00DA537C" w:rsidRPr="00AA009D">
          <w:rPr>
            <w:color w:val="000000"/>
          </w:rPr>
          <w:t xml:space="preserve">, 2003; </w:t>
        </w:r>
      </w:ins>
      <w:ins w:id="705" w:author="tim liptrot" w:date="2020-04-24T23:06:00Z">
        <w:r w:rsidR="00DA537C" w:rsidRPr="00AA009D">
          <w:rPr>
            <w:color w:val="000000"/>
          </w:rPr>
          <w:t>Salameh et al</w:t>
        </w:r>
      </w:ins>
      <w:ins w:id="706" w:author="Hussam Hussein" w:date="2020-05-11T00:13:00Z">
        <w:r w:rsidR="009B7343" w:rsidRPr="00AA009D">
          <w:rPr>
            <w:color w:val="000000"/>
          </w:rPr>
          <w:t>.</w:t>
        </w:r>
      </w:ins>
      <w:ins w:id="707" w:author="tim liptrot" w:date="2020-04-24T23:06:00Z">
        <w:del w:id="708" w:author="Hussam Hussein" w:date="2020-05-11T00:13:00Z">
          <w:r w:rsidR="00DA537C" w:rsidRPr="00AA009D" w:rsidDel="009B7343">
            <w:rPr>
              <w:color w:val="000000"/>
            </w:rPr>
            <w:delText>l</w:delText>
          </w:r>
        </w:del>
        <w:r w:rsidR="00DA537C" w:rsidRPr="00AA009D">
          <w:rPr>
            <w:color w:val="000000"/>
          </w:rPr>
          <w:t xml:space="preserve"> 2013; </w:t>
        </w:r>
      </w:ins>
      <w:proofErr w:type="spellStart"/>
      <w:ins w:id="709" w:author="tim liptrot" w:date="2020-04-24T23:15:00Z">
        <w:r w:rsidR="000A6933" w:rsidRPr="00AA009D">
          <w:rPr>
            <w:color w:val="000000"/>
          </w:rPr>
          <w:t>Chebaane</w:t>
        </w:r>
        <w:proofErr w:type="spellEnd"/>
        <w:r w:rsidR="000A6933" w:rsidRPr="00AA009D">
          <w:rPr>
            <w:color w:val="000000"/>
          </w:rPr>
          <w:t xml:space="preserve"> et al</w:t>
        </w:r>
      </w:ins>
      <w:ins w:id="710" w:author="Hussam Hussein" w:date="2020-05-11T00:13:00Z">
        <w:r w:rsidR="00C27546" w:rsidRPr="00AA009D">
          <w:rPr>
            <w:color w:val="000000"/>
          </w:rPr>
          <w:t>.</w:t>
        </w:r>
      </w:ins>
      <w:ins w:id="711" w:author="tim liptrot" w:date="2020-04-24T23:15:00Z">
        <w:del w:id="712" w:author="Hussam Hussein" w:date="2020-05-11T00:13:00Z">
          <w:r w:rsidR="000A6933" w:rsidRPr="00AA009D" w:rsidDel="00C27546">
            <w:rPr>
              <w:color w:val="000000"/>
            </w:rPr>
            <w:delText>l</w:delText>
          </w:r>
        </w:del>
        <w:r w:rsidR="000A6933" w:rsidRPr="00AA009D">
          <w:rPr>
            <w:color w:val="000000"/>
          </w:rPr>
          <w:t xml:space="preserve"> 2004; Pitma</w:t>
        </w:r>
      </w:ins>
      <w:ins w:id="713" w:author="tim liptrot" w:date="2020-04-24T23:16:00Z">
        <w:r w:rsidR="000A6933" w:rsidRPr="00AA009D">
          <w:rPr>
            <w:color w:val="000000"/>
          </w:rPr>
          <w:t>n, 2004</w:t>
        </w:r>
      </w:ins>
      <w:r w:rsidR="00032C0F" w:rsidRPr="00AA009D">
        <w:rPr>
          <w:color w:val="000000"/>
        </w:rPr>
        <w:t>; El-</w:t>
      </w:r>
      <w:proofErr w:type="spellStart"/>
      <w:r w:rsidR="00032C0F" w:rsidRPr="00AA009D">
        <w:rPr>
          <w:color w:val="000000"/>
        </w:rPr>
        <w:t>Naqa</w:t>
      </w:r>
      <w:proofErr w:type="spellEnd"/>
      <w:r w:rsidR="00032C0F" w:rsidRPr="00AA009D">
        <w:rPr>
          <w:color w:val="000000"/>
        </w:rPr>
        <w:t xml:space="preserve"> and Al-</w:t>
      </w:r>
      <w:proofErr w:type="spellStart"/>
      <w:r w:rsidR="00032C0F" w:rsidRPr="00AA009D">
        <w:rPr>
          <w:color w:val="000000"/>
        </w:rPr>
        <w:t>Shayeb</w:t>
      </w:r>
      <w:proofErr w:type="spellEnd"/>
      <w:r w:rsidR="00032C0F" w:rsidRPr="00AA009D">
        <w:rPr>
          <w:color w:val="000000"/>
        </w:rPr>
        <w:t>, 2009</w:t>
      </w:r>
      <w:ins w:id="714" w:author="tim liptrot" w:date="2020-04-24T23:16:00Z">
        <w:r w:rsidR="000A6933" w:rsidRPr="00AA009D">
          <w:rPr>
            <w:color w:val="000000"/>
          </w:rPr>
          <w:t>)</w:t>
        </w:r>
      </w:ins>
      <w:ins w:id="715" w:author="tim liptrot" w:date="2020-04-24T23:17:00Z">
        <w:r w:rsidR="000A6933" w:rsidRPr="00AA009D">
          <w:rPr>
            <w:color w:val="000000"/>
          </w:rPr>
          <w:t xml:space="preserve">. </w:t>
        </w:r>
      </w:ins>
      <w:r w:rsidR="00C80B93" w:rsidRPr="00AA009D">
        <w:rPr>
          <w:color w:val="000000"/>
        </w:rPr>
        <w:t>Alongside inter-sector reallocation, the</w:t>
      </w:r>
      <w:r w:rsidR="00E7146C" w:rsidRPr="00AA009D">
        <w:rPr>
          <w:color w:val="000000"/>
        </w:rPr>
        <w:t xml:space="preserve">y considered </w:t>
      </w:r>
      <w:r w:rsidR="00C80B93" w:rsidRPr="00AA009D">
        <w:rPr>
          <w:color w:val="000000"/>
        </w:rPr>
        <w:t xml:space="preserve">wastewater treatment, </w:t>
      </w:r>
      <w:r w:rsidR="00E7146C" w:rsidRPr="00AA009D">
        <w:rPr>
          <w:color w:val="000000"/>
        </w:rPr>
        <w:t>water-use</w:t>
      </w:r>
      <w:r w:rsidR="00C80B93" w:rsidRPr="00AA009D">
        <w:rPr>
          <w:color w:val="000000"/>
        </w:rPr>
        <w:t xml:space="preserve"> efficiency, transboundary </w:t>
      </w:r>
      <w:proofErr w:type="gramStart"/>
      <w:r w:rsidR="00C80B93" w:rsidRPr="00AA009D">
        <w:rPr>
          <w:color w:val="000000"/>
        </w:rPr>
        <w:t>negotiation</w:t>
      </w:r>
      <w:proofErr w:type="gramEnd"/>
      <w:r w:rsidR="00C80B93" w:rsidRPr="00AA009D">
        <w:rPr>
          <w:color w:val="000000"/>
        </w:rPr>
        <w:t xml:space="preserve"> and supply augmentation. Jordan has energetically attempted each of the four strategies, but none entirely removed the need for reallocation.</w:t>
      </w:r>
      <w:r w:rsidR="00B3661D" w:rsidRPr="00AA009D">
        <w:rPr>
          <w:color w:val="000000"/>
        </w:rPr>
        <w:t xml:space="preserve"> </w:t>
      </w:r>
      <w:r w:rsidR="00E7146C" w:rsidRPr="00AA009D">
        <w:rPr>
          <w:color w:val="000000"/>
        </w:rPr>
        <w:t xml:space="preserve">We sketch </w:t>
      </w:r>
      <w:r w:rsidR="00E7146C" w:rsidRPr="00AA009D">
        <w:rPr>
          <w:color w:val="000000"/>
        </w:rPr>
        <w:lastRenderedPageBreak/>
        <w:t xml:space="preserve">these policies for context, but the thesis concerns </w:t>
      </w:r>
      <w:r w:rsidR="00B3661D" w:rsidRPr="00AA009D">
        <w:rPr>
          <w:color w:val="000000"/>
        </w:rPr>
        <w:t xml:space="preserve">how reallocation was carried out once a strong coalition supported it, not whether it was </w:t>
      </w:r>
      <w:proofErr w:type="gramStart"/>
      <w:r w:rsidR="00E7146C" w:rsidRPr="00AA009D">
        <w:rPr>
          <w:color w:val="000000"/>
        </w:rPr>
        <w:t xml:space="preserve">actually </w:t>
      </w:r>
      <w:r w:rsidR="00B3661D" w:rsidRPr="00AA009D">
        <w:rPr>
          <w:color w:val="000000"/>
        </w:rPr>
        <w:t>necessary</w:t>
      </w:r>
      <w:proofErr w:type="gramEnd"/>
      <w:r w:rsidR="00B3661D" w:rsidRPr="00AA009D">
        <w:rPr>
          <w:color w:val="000000"/>
        </w:rPr>
        <w:t>.</w:t>
      </w:r>
    </w:p>
    <w:p w14:paraId="6978CDA2" w14:textId="77777777" w:rsidR="00EB50E9" w:rsidRPr="00AA009D" w:rsidRDefault="000A6933" w:rsidP="00EB50E9">
      <w:pPr>
        <w:pBdr>
          <w:top w:val="nil"/>
          <w:left w:val="nil"/>
          <w:bottom w:val="nil"/>
          <w:right w:val="nil"/>
          <w:between w:val="nil"/>
        </w:pBdr>
        <w:rPr>
          <w:color w:val="000000"/>
        </w:rPr>
      </w:pPr>
      <w:ins w:id="716" w:author="tim liptrot" w:date="2020-04-24T23:24:00Z">
        <w:r w:rsidRPr="00AA009D">
          <w:rPr>
            <w:color w:val="000000"/>
          </w:rPr>
          <w:t>Water reuse, primarily through trea</w:t>
        </w:r>
      </w:ins>
      <w:ins w:id="717" w:author="tim liptrot" w:date="2020-04-24T23:25:00Z">
        <w:r w:rsidRPr="00AA009D">
          <w:rPr>
            <w:color w:val="000000"/>
          </w:rPr>
          <w:t>ting wastewater, was widely implemented</w:t>
        </w:r>
      </w:ins>
      <w:ins w:id="718" w:author="tim liptrot" w:date="2020-04-24T23:28:00Z">
        <w:r w:rsidR="001F21AC" w:rsidRPr="00AA009D">
          <w:rPr>
            <w:color w:val="000000"/>
          </w:rPr>
          <w:t>. By 2014 Jordan was recycling 123 MCM of water per year a</w:t>
        </w:r>
      </w:ins>
      <w:ins w:id="719" w:author="tim liptrot" w:date="2020-04-24T23:29:00Z">
        <w:r w:rsidR="001F21AC" w:rsidRPr="00AA009D">
          <w:rPr>
            <w:color w:val="000000"/>
          </w:rPr>
          <w:t xml:space="preserve">nd the MWI projects that the flow will reach 240 MCM by 2025 </w:t>
        </w:r>
      </w:ins>
      <w:ins w:id="720" w:author="tim liptrot" w:date="2020-04-24T23:30:00Z">
        <w:r w:rsidR="001F21AC" w:rsidRPr="00AA009D">
          <w:rPr>
            <w:color w:val="000000"/>
          </w:rPr>
          <w:t>(MWI, 201</w:t>
        </w:r>
      </w:ins>
      <w:r w:rsidR="009E0EDE" w:rsidRPr="00AA009D">
        <w:rPr>
          <w:color w:val="000000"/>
        </w:rPr>
        <w:t>6</w:t>
      </w:r>
      <w:ins w:id="721" w:author="tim liptrot" w:date="2020-04-24T23:30:00Z">
        <w:r w:rsidR="001F21AC" w:rsidRPr="00AA009D">
          <w:rPr>
            <w:color w:val="000000"/>
          </w:rPr>
          <w:t>)</w:t>
        </w:r>
      </w:ins>
      <w:ins w:id="722" w:author="tim liptrot" w:date="2020-04-24T23:29:00Z">
        <w:r w:rsidR="001F21AC" w:rsidRPr="00AA009D">
          <w:rPr>
            <w:color w:val="000000"/>
          </w:rPr>
          <w:t>.</w:t>
        </w:r>
      </w:ins>
      <w:ins w:id="723" w:author="tim liptrot" w:date="2020-04-24T23:32:00Z">
        <w:r w:rsidR="001F21AC" w:rsidRPr="00AA009D">
          <w:rPr>
            <w:color w:val="000000"/>
          </w:rPr>
          <w:t xml:space="preserve"> </w:t>
        </w:r>
      </w:ins>
      <w:ins w:id="724" w:author="tim liptrot" w:date="2020-04-24T23:35:00Z">
        <w:r w:rsidR="00E65782" w:rsidRPr="00AA009D">
          <w:rPr>
            <w:color w:val="000000"/>
          </w:rPr>
          <w:t>However,</w:t>
        </w:r>
      </w:ins>
      <w:r w:rsidR="00AA780A" w:rsidRPr="00AA009D">
        <w:rPr>
          <w:color w:val="000000"/>
        </w:rPr>
        <w:t xml:space="preserve"> many </w:t>
      </w:r>
      <w:proofErr w:type="gramStart"/>
      <w:r w:rsidR="00AA780A" w:rsidRPr="00AA009D">
        <w:rPr>
          <w:color w:val="000000"/>
        </w:rPr>
        <w:t>Jordanians</w:t>
      </w:r>
      <w:r w:rsidR="00EB50E9" w:rsidRPr="00AA009D">
        <w:rPr>
          <w:color w:val="000000"/>
        </w:rPr>
        <w:t xml:space="preserve">  see</w:t>
      </w:r>
      <w:proofErr w:type="gramEnd"/>
      <w:r w:rsidR="00EB50E9" w:rsidRPr="00AA009D">
        <w:rPr>
          <w:color w:val="000000"/>
        </w:rPr>
        <w:t xml:space="preserve"> using</w:t>
      </w:r>
      <w:ins w:id="725" w:author="tim liptrot" w:date="2020-04-24T23:35:00Z">
        <w:r w:rsidR="00E65782" w:rsidRPr="00AA009D">
          <w:rPr>
            <w:color w:val="000000"/>
          </w:rPr>
          <w:t xml:space="preserve"> treated wastewater</w:t>
        </w:r>
      </w:ins>
      <w:ins w:id="726" w:author="tim liptrot" w:date="2020-04-24T23:41:00Z">
        <w:r w:rsidR="00E65782" w:rsidRPr="00AA009D">
          <w:rPr>
            <w:color w:val="000000"/>
          </w:rPr>
          <w:t xml:space="preserve"> (TWW)</w:t>
        </w:r>
      </w:ins>
      <w:ins w:id="727" w:author="tim liptrot" w:date="2020-04-24T23:35:00Z">
        <w:r w:rsidR="00E65782" w:rsidRPr="00AA009D">
          <w:rPr>
            <w:color w:val="000000"/>
          </w:rPr>
          <w:t xml:space="preserve"> </w:t>
        </w:r>
      </w:ins>
      <w:r w:rsidR="00EB50E9" w:rsidRPr="00AA009D">
        <w:rPr>
          <w:color w:val="000000"/>
        </w:rPr>
        <w:t>as religiously forbidden</w:t>
      </w:r>
      <w:ins w:id="728" w:author="tim liptrot" w:date="2020-04-24T23:38:00Z">
        <w:r w:rsidR="00E65782" w:rsidRPr="00AA009D">
          <w:rPr>
            <w:color w:val="000000"/>
          </w:rPr>
          <w:t xml:space="preserve"> (Interview 13 with academic), making it unpopular among agricultural users </w:t>
        </w:r>
      </w:ins>
      <w:ins w:id="729" w:author="tim liptrot" w:date="2020-04-24T23:39:00Z">
        <w:r w:rsidR="00E65782" w:rsidRPr="00AA009D">
          <w:rPr>
            <w:color w:val="000000"/>
          </w:rPr>
          <w:t>and off the table for municipal use.</w:t>
        </w:r>
      </w:ins>
    </w:p>
    <w:p w14:paraId="370E2E2C" w14:textId="7A855E1F" w:rsidR="007A2E34" w:rsidRPr="00AA009D" w:rsidRDefault="007A2E34" w:rsidP="00EB50E9">
      <w:pPr>
        <w:pBdr>
          <w:top w:val="nil"/>
          <w:left w:val="nil"/>
          <w:bottom w:val="nil"/>
          <w:right w:val="nil"/>
          <w:between w:val="nil"/>
        </w:pBdr>
        <w:rPr>
          <w:ins w:id="730" w:author="tim liptrot" w:date="2020-04-25T00:07:00Z"/>
          <w:color w:val="000000"/>
        </w:rPr>
      </w:pPr>
      <w:ins w:id="731" w:author="tim liptrot" w:date="2020-04-24T23:51:00Z">
        <w:r w:rsidRPr="00AA009D">
          <w:rPr>
            <w:color w:val="000000"/>
          </w:rPr>
          <w:t>Increasing the efficiency of water use, in both irrigation and municipal use, is widely proposed (Pitman, 2004</w:t>
        </w:r>
      </w:ins>
      <w:ins w:id="732" w:author="tim liptrot" w:date="2020-04-24T23:52:00Z">
        <w:r w:rsidRPr="00AA009D">
          <w:rPr>
            <w:color w:val="000000"/>
          </w:rPr>
          <w:t xml:space="preserve">; </w:t>
        </w:r>
      </w:ins>
      <w:ins w:id="733" w:author="tim liptrot" w:date="2020-04-24T23:55:00Z">
        <w:r w:rsidRPr="00AA009D">
          <w:rPr>
            <w:color w:val="000000"/>
          </w:rPr>
          <w:t xml:space="preserve">Scott </w:t>
        </w:r>
      </w:ins>
      <w:ins w:id="734" w:author="tim liptrot" w:date="2020-05-12T13:10:00Z">
        <w:r w:rsidR="00CD1103" w:rsidRPr="00AA009D">
          <w:rPr>
            <w:color w:val="000000"/>
          </w:rPr>
          <w:t>et al.</w:t>
        </w:r>
      </w:ins>
      <w:ins w:id="735" w:author="tim liptrot" w:date="2020-04-24T23:55:00Z">
        <w:r w:rsidRPr="00AA009D">
          <w:rPr>
            <w:color w:val="000000"/>
          </w:rPr>
          <w:t>, 2003)</w:t>
        </w:r>
      </w:ins>
      <w:ins w:id="736" w:author="tim liptrot" w:date="2020-04-24T23:51:00Z">
        <w:r w:rsidRPr="00AA009D">
          <w:rPr>
            <w:color w:val="000000"/>
          </w:rPr>
          <w:t xml:space="preserve">. </w:t>
        </w:r>
      </w:ins>
      <w:r w:rsidR="00B3661D" w:rsidRPr="00AA009D">
        <w:rPr>
          <w:color w:val="000000"/>
        </w:rPr>
        <w:t>Unfortunately</w:t>
      </w:r>
      <w:ins w:id="737" w:author="tim liptrot" w:date="2020-04-26T18:29:00Z">
        <w:r w:rsidR="00B3661D" w:rsidRPr="00AA009D">
          <w:rPr>
            <w:color w:val="000000"/>
          </w:rPr>
          <w:t>, increasing the efficiency of agricultural water use may a</w:t>
        </w:r>
      </w:ins>
      <w:ins w:id="738" w:author="tim liptrot" w:date="2020-04-26T18:30:00Z">
        <w:r w:rsidR="00B3661D" w:rsidRPr="00AA009D">
          <w:rPr>
            <w:color w:val="000000"/>
          </w:rPr>
          <w:t xml:space="preserve">ctually increase water consumption where land is not a limiting factor (as is the norm in </w:t>
        </w:r>
        <w:del w:id="739" w:author="Hussam Hussein" w:date="2020-05-11T00:21:00Z">
          <w:r w:rsidR="00B3661D" w:rsidRPr="00AA009D" w:rsidDel="00C27546">
            <w:rPr>
              <w:color w:val="000000"/>
            </w:rPr>
            <w:delText>Jorda</w:delText>
          </w:r>
        </w:del>
      </w:ins>
      <w:ins w:id="740" w:author="Hussam Hussein" w:date="2020-05-11T00:21:00Z">
        <w:r w:rsidR="00B3661D" w:rsidRPr="00AA009D">
          <w:rPr>
            <w:color w:val="000000"/>
          </w:rPr>
          <w:t>Jordan</w:t>
        </w:r>
      </w:ins>
      <w:ins w:id="741" w:author="tim liptrot" w:date="2020-04-26T18:31:00Z">
        <w:r w:rsidR="00B3661D" w:rsidRPr="00AA009D">
          <w:rPr>
            <w:color w:val="000000"/>
          </w:rPr>
          <w:t xml:space="preserve">), so no overall savings are likely (Zeitoun </w:t>
        </w:r>
      </w:ins>
      <w:ins w:id="742" w:author="tim liptrot" w:date="2020-05-12T13:09:00Z">
        <w:r w:rsidR="00B3661D" w:rsidRPr="00AA009D">
          <w:rPr>
            <w:color w:val="000000"/>
          </w:rPr>
          <w:t>et al</w:t>
        </w:r>
      </w:ins>
      <w:ins w:id="743" w:author="tim liptrot" w:date="2020-04-26T18:31:00Z">
        <w:r w:rsidR="00B3661D" w:rsidRPr="00AA009D">
          <w:rPr>
            <w:color w:val="000000"/>
          </w:rPr>
          <w:t xml:space="preserve"> 2012; </w:t>
        </w:r>
      </w:ins>
      <w:ins w:id="744" w:author="tim liptrot" w:date="2020-04-26T18:38:00Z">
        <w:r w:rsidR="00B3661D" w:rsidRPr="00AA009D">
          <w:rPr>
            <w:color w:val="000000"/>
          </w:rPr>
          <w:t xml:space="preserve">Perry </w:t>
        </w:r>
      </w:ins>
      <w:ins w:id="745" w:author="tim liptrot" w:date="2020-05-12T13:10:00Z">
        <w:r w:rsidR="00B3661D" w:rsidRPr="00AA009D">
          <w:rPr>
            <w:color w:val="000000"/>
          </w:rPr>
          <w:t>et al.</w:t>
        </w:r>
      </w:ins>
      <w:ins w:id="746" w:author="tim liptrot" w:date="2020-04-26T18:38:00Z">
        <w:r w:rsidR="00B3661D" w:rsidRPr="00AA009D">
          <w:rPr>
            <w:color w:val="000000"/>
          </w:rPr>
          <w:t xml:space="preserve"> 2009</w:t>
        </w:r>
      </w:ins>
      <w:ins w:id="747" w:author="Hussam Hussein" w:date="2020-05-11T00:22:00Z">
        <w:r w:rsidR="00B3661D" w:rsidRPr="00AA009D">
          <w:rPr>
            <w:color w:val="000000"/>
          </w:rPr>
          <w:t xml:space="preserve">; </w:t>
        </w:r>
        <w:del w:id="748" w:author="tim liptrot" w:date="2020-05-14T22:40:00Z">
          <w:r w:rsidR="00B3661D" w:rsidRPr="00AA009D" w:rsidDel="00884847">
            <w:rPr>
              <w:color w:val="000000"/>
            </w:rPr>
            <w:delText>FAO</w:delText>
          </w:r>
        </w:del>
      </w:ins>
      <w:ins w:id="749" w:author="tim liptrot" w:date="2020-05-14T22:40:00Z">
        <w:r w:rsidR="00B3661D" w:rsidRPr="00AA009D">
          <w:rPr>
            <w:color w:val="000000"/>
          </w:rPr>
          <w:t>Salman et al.</w:t>
        </w:r>
      </w:ins>
      <w:ins w:id="750" w:author="Hussam Hussein" w:date="2020-05-11T00:22:00Z">
        <w:del w:id="751" w:author="tim liptrot" w:date="2020-05-14T22:40:00Z">
          <w:r w:rsidR="00B3661D" w:rsidRPr="00AA009D" w:rsidDel="00884847">
            <w:rPr>
              <w:color w:val="000000"/>
            </w:rPr>
            <w:delText>,</w:delText>
          </w:r>
        </w:del>
        <w:r w:rsidR="00B3661D" w:rsidRPr="00AA009D">
          <w:rPr>
            <w:color w:val="000000"/>
          </w:rPr>
          <w:t xml:space="preserve"> 2018</w:t>
        </w:r>
      </w:ins>
      <w:ins w:id="752" w:author="tim liptrot" w:date="2020-04-26T18:38:00Z">
        <w:r w:rsidR="00B3661D" w:rsidRPr="00AA009D">
          <w:rPr>
            <w:color w:val="000000"/>
          </w:rPr>
          <w:t>).</w:t>
        </w:r>
      </w:ins>
      <w:r w:rsidR="00B3661D" w:rsidRPr="00AA009D">
        <w:rPr>
          <w:color w:val="000000"/>
        </w:rPr>
        <w:t xml:space="preserve"> Increasing urban efficiency could alter Jordan’s reallocation drivers, but that question</w:t>
      </w:r>
      <w:ins w:id="753" w:author="tim liptrot" w:date="2020-04-24T23:57:00Z">
        <w:r w:rsidR="00E02190" w:rsidRPr="00AA009D">
          <w:rPr>
            <w:color w:val="000000"/>
          </w:rPr>
          <w:t xml:space="preserve"> is beyond the scope of this paper</w:t>
        </w:r>
      </w:ins>
      <w:ins w:id="754" w:author="tim liptrot" w:date="2020-04-25T00:07:00Z">
        <w:r w:rsidR="009D0D19" w:rsidRPr="00AA009D">
          <w:rPr>
            <w:color w:val="000000"/>
          </w:rPr>
          <w:t xml:space="preserve">. In </w:t>
        </w:r>
      </w:ins>
      <w:ins w:id="755" w:author="tim liptrot" w:date="2020-04-25T00:08:00Z">
        <w:r w:rsidR="009D0D19" w:rsidRPr="00AA009D">
          <w:rPr>
            <w:color w:val="000000"/>
          </w:rPr>
          <w:t xml:space="preserve">writing and interviews </w:t>
        </w:r>
      </w:ins>
      <w:ins w:id="756" w:author="tim liptrot" w:date="2020-04-25T00:10:00Z">
        <w:r w:rsidR="009D0D19" w:rsidRPr="00AA009D">
          <w:rPr>
            <w:color w:val="000000"/>
          </w:rPr>
          <w:t xml:space="preserve">policy makers highlighted the importance and success of efficiency improvements, while maintaining the efficiency did remove the need for reallocation, </w:t>
        </w:r>
      </w:ins>
      <w:ins w:id="757" w:author="tim liptrot" w:date="2020-04-25T00:11:00Z">
        <w:r w:rsidR="009D0D19" w:rsidRPr="00AA009D">
          <w:rPr>
            <w:color w:val="000000"/>
          </w:rPr>
          <w:t>given the strength of the demand and supply drivers.</w:t>
        </w:r>
      </w:ins>
      <w:ins w:id="758" w:author="tim liptrot" w:date="2020-04-26T18:29:00Z">
        <w:r w:rsidR="00C46A39" w:rsidRPr="00AA009D">
          <w:rPr>
            <w:color w:val="000000"/>
          </w:rPr>
          <w:t xml:space="preserve"> </w:t>
        </w:r>
      </w:ins>
    </w:p>
    <w:p w14:paraId="7E5EE397" w14:textId="343F9131" w:rsidR="009D0D19" w:rsidRPr="00AA009D" w:rsidRDefault="00B3661D" w:rsidP="007A7304">
      <w:pPr>
        <w:pBdr>
          <w:top w:val="nil"/>
          <w:left w:val="nil"/>
          <w:bottom w:val="nil"/>
          <w:right w:val="nil"/>
          <w:between w:val="nil"/>
        </w:pBdr>
        <w:rPr>
          <w:ins w:id="759" w:author="tim liptrot" w:date="2020-04-25T00:22:00Z"/>
          <w:color w:val="000000"/>
        </w:rPr>
      </w:pPr>
      <w:r w:rsidRPr="00AA009D">
        <w:rPr>
          <w:color w:val="000000"/>
        </w:rPr>
        <w:t xml:space="preserve">Jordan’s </w:t>
      </w:r>
      <w:ins w:id="760" w:author="tim liptrot" w:date="2020-04-25T00:16:00Z">
        <w:r w:rsidR="009D0D19" w:rsidRPr="00AA009D">
          <w:rPr>
            <w:color w:val="000000"/>
          </w:rPr>
          <w:t xml:space="preserve">transboundary water policy has </w:t>
        </w:r>
      </w:ins>
      <w:r w:rsidR="00EB50E9" w:rsidRPr="00AA009D">
        <w:rPr>
          <w:color w:val="000000"/>
        </w:rPr>
        <w:t xml:space="preserve">not strongly affected the reallocation </w:t>
      </w:r>
      <w:proofErr w:type="gramStart"/>
      <w:r w:rsidR="00EB50E9" w:rsidRPr="00AA009D">
        <w:rPr>
          <w:color w:val="000000"/>
        </w:rPr>
        <w:t xml:space="preserve">drivers, </w:t>
      </w:r>
      <w:ins w:id="761" w:author="tim liptrot" w:date="2020-04-25T00:18:00Z">
        <w:r w:rsidR="00BD4319" w:rsidRPr="00AA009D">
          <w:rPr>
            <w:color w:val="000000"/>
          </w:rPr>
          <w:t xml:space="preserve"> excepti</w:t>
        </w:r>
      </w:ins>
      <w:r w:rsidR="00EB50E9" w:rsidRPr="00AA009D">
        <w:rPr>
          <w:color w:val="000000"/>
        </w:rPr>
        <w:t>ng</w:t>
      </w:r>
      <w:proofErr w:type="gramEnd"/>
      <w:ins w:id="762" w:author="tim liptrot" w:date="2020-04-25T00:18:00Z">
        <w:r w:rsidR="00BD4319" w:rsidRPr="00AA009D">
          <w:rPr>
            <w:color w:val="000000"/>
          </w:rPr>
          <w:t xml:space="preserve"> groundwater treaty between Jordan and Saudi Arabia </w:t>
        </w:r>
      </w:ins>
      <w:ins w:id="763" w:author="tim liptrot" w:date="2020-04-25T00:19:00Z">
        <w:r w:rsidR="00BD4319" w:rsidRPr="00AA009D">
          <w:rPr>
            <w:color w:val="000000"/>
          </w:rPr>
          <w:t>in 2015</w:t>
        </w:r>
      </w:ins>
      <w:r w:rsidRPr="00AA009D">
        <w:rPr>
          <w:color w:val="000000"/>
        </w:rPr>
        <w:t xml:space="preserve"> after reallocation policies had been implemented, </w:t>
      </w:r>
      <w:r w:rsidR="00EB50E9" w:rsidRPr="00AA009D">
        <w:rPr>
          <w:color w:val="000000"/>
        </w:rPr>
        <w:t xml:space="preserve">discussed below </w:t>
      </w:r>
      <w:ins w:id="764" w:author="tim liptrot" w:date="2020-04-25T00:22:00Z">
        <w:r w:rsidR="00BD4319" w:rsidRPr="00AA009D">
          <w:rPr>
            <w:color w:val="000000"/>
          </w:rPr>
          <w:t>(Muller, Muller-</w:t>
        </w:r>
        <w:proofErr w:type="spellStart"/>
        <w:r w:rsidR="00BD4319" w:rsidRPr="00AA009D">
          <w:rPr>
            <w:color w:val="000000"/>
          </w:rPr>
          <w:t>Itten</w:t>
        </w:r>
        <w:proofErr w:type="spellEnd"/>
        <w:r w:rsidR="00BD4319" w:rsidRPr="00AA009D">
          <w:rPr>
            <w:color w:val="000000"/>
          </w:rPr>
          <w:t xml:space="preserve"> and Gorelick, 2017).</w:t>
        </w:r>
      </w:ins>
      <w:ins w:id="765" w:author="Hussam Hussein" w:date="2020-05-11T00:23:00Z">
        <w:r w:rsidR="00C27546" w:rsidRPr="00AA009D">
          <w:rPr>
            <w:color w:val="000000"/>
          </w:rPr>
          <w:t xml:space="preserve"> Moreover, the recent Yarmouk </w:t>
        </w:r>
        <w:proofErr w:type="spellStart"/>
        <w:r w:rsidR="00C27546" w:rsidRPr="00AA009D">
          <w:rPr>
            <w:color w:val="000000"/>
          </w:rPr>
          <w:t>Hydropolitical</w:t>
        </w:r>
        <w:proofErr w:type="spellEnd"/>
        <w:r w:rsidR="00C27546" w:rsidRPr="00AA009D">
          <w:rPr>
            <w:color w:val="000000"/>
          </w:rPr>
          <w:t xml:space="preserve"> Baseline study found that </w:t>
        </w:r>
      </w:ins>
      <w:r w:rsidRPr="00AA009D">
        <w:rPr>
          <w:color w:val="000000"/>
        </w:rPr>
        <w:t xml:space="preserve">failure to account for groundwater resources increased conflict in </w:t>
      </w:r>
      <w:proofErr w:type="gramStart"/>
      <w:r w:rsidRPr="00AA009D">
        <w:rPr>
          <w:color w:val="000000"/>
        </w:rPr>
        <w:t>Jordanian-Syrian</w:t>
      </w:r>
      <w:proofErr w:type="gramEnd"/>
      <w:r w:rsidRPr="00AA009D">
        <w:rPr>
          <w:color w:val="000000"/>
        </w:rPr>
        <w:t xml:space="preserve"> </w:t>
      </w:r>
      <w:proofErr w:type="spellStart"/>
      <w:r w:rsidRPr="00AA009D">
        <w:rPr>
          <w:color w:val="000000"/>
        </w:rPr>
        <w:t>negtiations</w:t>
      </w:r>
      <w:proofErr w:type="spellEnd"/>
      <w:r w:rsidRPr="00AA009D">
        <w:rPr>
          <w:color w:val="000000"/>
        </w:rPr>
        <w:t xml:space="preserve"> on the Yarmouk</w:t>
      </w:r>
      <w:ins w:id="766" w:author="Hussam Hussein" w:date="2020-05-11T00:24:00Z">
        <w:r w:rsidR="00106C7F" w:rsidRPr="00AA009D">
          <w:rPr>
            <w:color w:val="000000"/>
          </w:rPr>
          <w:t xml:space="preserve"> (Zeitoun et al., 2019ab)</w:t>
        </w:r>
      </w:ins>
      <w:r w:rsidRPr="00AA009D">
        <w:rPr>
          <w:color w:val="000000"/>
        </w:rPr>
        <w:t>.</w:t>
      </w:r>
    </w:p>
    <w:p w14:paraId="4EDADB9E" w14:textId="46259BD2" w:rsidR="00353C6B" w:rsidRPr="00AA009D" w:rsidRDefault="00353C6B" w:rsidP="00F84873">
      <w:pPr>
        <w:pBdr>
          <w:top w:val="nil"/>
          <w:left w:val="nil"/>
          <w:bottom w:val="nil"/>
          <w:right w:val="nil"/>
          <w:between w:val="nil"/>
        </w:pBdr>
        <w:rPr>
          <w:ins w:id="767" w:author="tim liptrot" w:date="2020-04-24T23:46:00Z"/>
          <w:i/>
          <w:color w:val="000000"/>
          <w:rPrChange w:id="768" w:author="tim liptrot" w:date="2020-04-25T20:13:00Z">
            <w:rPr>
              <w:ins w:id="769" w:author="tim liptrot" w:date="2020-04-24T23:46:00Z"/>
              <w:color w:val="000000"/>
            </w:rPr>
          </w:rPrChange>
        </w:rPr>
      </w:pPr>
      <w:ins w:id="770" w:author="tim liptrot" w:date="2020-04-25T20:14:00Z">
        <w:r w:rsidRPr="00AA009D">
          <w:rPr>
            <w:i/>
            <w:color w:val="000000"/>
          </w:rPr>
          <w:t xml:space="preserve">Arguments for </w:t>
        </w:r>
      </w:ins>
      <w:ins w:id="771" w:author="tim liptrot" w:date="2020-04-25T20:13:00Z">
        <w:r w:rsidRPr="00AA009D">
          <w:rPr>
            <w:i/>
            <w:color w:val="000000"/>
          </w:rPr>
          <w:t>Groundwater Reallocation</w:t>
        </w:r>
      </w:ins>
    </w:p>
    <w:p w14:paraId="2284E00D" w14:textId="610C6C1D" w:rsidR="00353C6B" w:rsidRPr="00AA009D" w:rsidRDefault="00A26350" w:rsidP="00C36FB6">
      <w:pPr>
        <w:pBdr>
          <w:top w:val="nil"/>
          <w:left w:val="nil"/>
          <w:bottom w:val="nil"/>
          <w:right w:val="nil"/>
          <w:between w:val="nil"/>
        </w:pBdr>
        <w:rPr>
          <w:ins w:id="772" w:author="tim liptrot" w:date="2020-04-25T20:16:00Z"/>
          <w:color w:val="000000"/>
        </w:rPr>
      </w:pPr>
      <w:ins w:id="773" w:author="tim liptrot" w:date="2020-04-25T19:43:00Z">
        <w:r w:rsidRPr="00AA009D">
          <w:rPr>
            <w:color w:val="000000"/>
          </w:rPr>
          <w:t>For the MWI, the World</w:t>
        </w:r>
      </w:ins>
      <w:ins w:id="774" w:author="tim liptrot" w:date="2020-04-25T19:44:00Z">
        <w:r w:rsidRPr="00AA009D">
          <w:rPr>
            <w:color w:val="000000"/>
          </w:rPr>
          <w:t xml:space="preserve"> Bank</w:t>
        </w:r>
      </w:ins>
      <w:ins w:id="775" w:author="Hussam Hussein" w:date="2020-05-11T00:26:00Z">
        <w:r w:rsidR="00106C7F" w:rsidRPr="00AA009D">
          <w:rPr>
            <w:color w:val="000000"/>
          </w:rPr>
          <w:t>,</w:t>
        </w:r>
      </w:ins>
      <w:ins w:id="776" w:author="tim liptrot" w:date="2020-04-25T19:44:00Z">
        <w:r w:rsidRPr="00AA009D">
          <w:rPr>
            <w:color w:val="000000"/>
          </w:rPr>
          <w:t xml:space="preserve"> and USAID</w:t>
        </w:r>
      </w:ins>
      <w:ins w:id="777" w:author="Hussam Hussein" w:date="2020-05-11T00:26:00Z">
        <w:r w:rsidR="00106C7F" w:rsidRPr="00AA009D">
          <w:rPr>
            <w:color w:val="000000"/>
          </w:rPr>
          <w:t>,</w:t>
        </w:r>
      </w:ins>
      <w:ins w:id="778" w:author="tim liptrot" w:date="2020-04-25T19:44:00Z">
        <w:r w:rsidRPr="00AA009D">
          <w:rPr>
            <w:color w:val="000000"/>
          </w:rPr>
          <w:t xml:space="preserve"> groundwater </w:t>
        </w:r>
      </w:ins>
      <w:ins w:id="779" w:author="tim liptrot" w:date="2020-04-25T19:47:00Z">
        <w:r w:rsidRPr="00AA009D">
          <w:rPr>
            <w:color w:val="000000"/>
          </w:rPr>
          <w:t>policies reducing agricultural abstraction</w:t>
        </w:r>
      </w:ins>
      <w:ins w:id="780" w:author="tim liptrot" w:date="2020-04-25T19:45:00Z">
        <w:r w:rsidRPr="00AA009D">
          <w:rPr>
            <w:color w:val="000000"/>
          </w:rPr>
          <w:t xml:space="preserve"> was necessary to meeting Jordan’s M&amp;I requirements</w:t>
        </w:r>
      </w:ins>
      <w:r w:rsidR="00C80B93" w:rsidRPr="00AA009D">
        <w:rPr>
          <w:color w:val="000000"/>
        </w:rPr>
        <w:t xml:space="preserve">, </w:t>
      </w:r>
      <w:ins w:id="781" w:author="tim liptrot" w:date="2020-04-25T19:52:00Z">
        <w:r w:rsidR="00C1458C" w:rsidRPr="00AA009D">
          <w:rPr>
            <w:color w:val="000000"/>
          </w:rPr>
          <w:t xml:space="preserve">although many social actors including the Ministry of Agriculture and the </w:t>
        </w:r>
      </w:ins>
      <w:r w:rsidR="00C80B93" w:rsidRPr="00AA009D">
        <w:rPr>
          <w:color w:val="000000"/>
        </w:rPr>
        <w:t>p</w:t>
      </w:r>
      <w:ins w:id="782" w:author="tim liptrot" w:date="2020-04-25T19:52:00Z">
        <w:r w:rsidR="00C1458C" w:rsidRPr="00AA009D">
          <w:rPr>
            <w:color w:val="000000"/>
          </w:rPr>
          <w:t xml:space="preserve">arliament </w:t>
        </w:r>
      </w:ins>
      <w:r w:rsidR="00C80B93" w:rsidRPr="00AA009D">
        <w:rPr>
          <w:color w:val="000000"/>
        </w:rPr>
        <w:t>opposed reallocation</w:t>
      </w:r>
      <w:ins w:id="783" w:author="tim liptrot" w:date="2020-04-25T19:52:00Z">
        <w:r w:rsidR="00C1458C" w:rsidRPr="00AA009D">
          <w:rPr>
            <w:color w:val="000000"/>
          </w:rPr>
          <w:t xml:space="preserve"> (Zeitoun 2012)</w:t>
        </w:r>
      </w:ins>
      <w:ins w:id="784" w:author="tim liptrot" w:date="2020-04-25T19:45:00Z">
        <w:r w:rsidRPr="00AA009D">
          <w:rPr>
            <w:color w:val="000000"/>
          </w:rPr>
          <w:t>.</w:t>
        </w:r>
      </w:ins>
      <w:ins w:id="785" w:author="tim liptrot" w:date="2020-04-25T19:48:00Z">
        <w:r w:rsidR="00C1458C" w:rsidRPr="00AA009D">
          <w:rPr>
            <w:color w:val="000000"/>
          </w:rPr>
          <w:t xml:space="preserve"> The World Bank</w:t>
        </w:r>
      </w:ins>
      <w:ins w:id="786" w:author="tim liptrot" w:date="2020-04-25T19:54:00Z">
        <w:r w:rsidR="00C1458C" w:rsidRPr="00AA009D">
          <w:rPr>
            <w:color w:val="000000"/>
          </w:rPr>
          <w:t>, the</w:t>
        </w:r>
      </w:ins>
      <w:ins w:id="787" w:author="tim liptrot" w:date="2020-04-25T19:48:00Z">
        <w:r w:rsidR="00C1458C" w:rsidRPr="00AA009D">
          <w:rPr>
            <w:color w:val="000000"/>
          </w:rPr>
          <w:t xml:space="preserve"> MWI</w:t>
        </w:r>
      </w:ins>
      <w:ins w:id="788" w:author="Hussam Hussein" w:date="2020-05-11T00:26:00Z">
        <w:r w:rsidR="00106C7F" w:rsidRPr="00AA009D">
          <w:rPr>
            <w:color w:val="000000"/>
          </w:rPr>
          <w:t>,</w:t>
        </w:r>
      </w:ins>
      <w:ins w:id="789" w:author="tim liptrot" w:date="2020-04-25T19:54:00Z">
        <w:r w:rsidR="00C1458C" w:rsidRPr="00AA009D">
          <w:rPr>
            <w:color w:val="000000"/>
          </w:rPr>
          <w:t xml:space="preserve"> and USAID</w:t>
        </w:r>
      </w:ins>
      <w:ins w:id="790" w:author="tim liptrot" w:date="2020-04-25T19:48:00Z">
        <w:r w:rsidR="00C1458C" w:rsidRPr="00AA009D">
          <w:rPr>
            <w:color w:val="000000"/>
          </w:rPr>
          <w:t xml:space="preserve"> </w:t>
        </w:r>
      </w:ins>
      <w:ins w:id="791" w:author="tim liptrot" w:date="2020-04-25T19:54:00Z">
        <w:r w:rsidR="00C1458C" w:rsidRPr="00AA009D">
          <w:rPr>
            <w:color w:val="000000"/>
          </w:rPr>
          <w:t>all</w:t>
        </w:r>
      </w:ins>
      <w:ins w:id="792" w:author="tim liptrot" w:date="2020-04-25T19:48:00Z">
        <w:r w:rsidR="00C1458C" w:rsidRPr="00AA009D">
          <w:rPr>
            <w:color w:val="000000"/>
          </w:rPr>
          <w:t xml:space="preserve"> </w:t>
        </w:r>
      </w:ins>
      <w:ins w:id="793" w:author="tim liptrot" w:date="2020-04-25T19:50:00Z">
        <w:r w:rsidR="00C1458C" w:rsidRPr="00AA009D">
          <w:rPr>
            <w:color w:val="000000"/>
          </w:rPr>
          <w:t xml:space="preserve">argued that efficiency </w:t>
        </w:r>
      </w:ins>
      <w:r w:rsidR="00C80B93" w:rsidRPr="00AA009D">
        <w:rPr>
          <w:color w:val="000000"/>
        </w:rPr>
        <w:t>increases,</w:t>
      </w:r>
      <w:ins w:id="794" w:author="tim liptrot" w:date="2020-04-25T19:50:00Z">
        <w:r w:rsidR="00C1458C" w:rsidRPr="00AA009D">
          <w:rPr>
            <w:color w:val="000000"/>
          </w:rPr>
          <w:t xml:space="preserve"> and surface water reallocation alone were unlikely to </w:t>
        </w:r>
      </w:ins>
      <w:ins w:id="795" w:author="tim liptrot" w:date="2020-04-25T19:51:00Z">
        <w:r w:rsidR="00C1458C" w:rsidRPr="00AA009D">
          <w:rPr>
            <w:color w:val="000000"/>
          </w:rPr>
          <w:t>make up for the decline in fresh groundwater and rising demand</w:t>
        </w:r>
      </w:ins>
      <w:ins w:id="796" w:author="tim liptrot" w:date="2020-04-25T19:54:00Z">
        <w:r w:rsidR="00C1458C" w:rsidRPr="00AA009D">
          <w:rPr>
            <w:color w:val="000000"/>
          </w:rPr>
          <w:t xml:space="preserve"> (World Bank 2001; Scott et al</w:t>
        </w:r>
      </w:ins>
      <w:ins w:id="797" w:author="Hussam Hussein" w:date="2020-05-11T00:27:00Z">
        <w:r w:rsidR="00106C7F" w:rsidRPr="00AA009D">
          <w:rPr>
            <w:color w:val="000000"/>
          </w:rPr>
          <w:t>.</w:t>
        </w:r>
      </w:ins>
      <w:ins w:id="798" w:author="tim liptrot" w:date="2020-04-25T19:54:00Z">
        <w:del w:id="799" w:author="Hussam Hussein" w:date="2020-05-11T00:27:00Z">
          <w:r w:rsidR="00C1458C" w:rsidRPr="00AA009D" w:rsidDel="00106C7F">
            <w:rPr>
              <w:color w:val="000000"/>
            </w:rPr>
            <w:delText>l</w:delText>
          </w:r>
        </w:del>
        <w:r w:rsidR="00C1458C" w:rsidRPr="00AA009D">
          <w:rPr>
            <w:color w:val="000000"/>
          </w:rPr>
          <w:t>, 2003)</w:t>
        </w:r>
      </w:ins>
      <w:ins w:id="800" w:author="tim liptrot" w:date="2020-04-25T19:50:00Z">
        <w:r w:rsidR="00C1458C" w:rsidRPr="00AA009D">
          <w:rPr>
            <w:color w:val="000000"/>
          </w:rPr>
          <w:t>.</w:t>
        </w:r>
      </w:ins>
      <w:ins w:id="801" w:author="tim liptrot" w:date="2020-04-25T19:57:00Z">
        <w:r w:rsidR="00C1458C" w:rsidRPr="00AA009D">
          <w:rPr>
            <w:color w:val="000000"/>
          </w:rPr>
          <w:t xml:space="preserve"> </w:t>
        </w:r>
      </w:ins>
    </w:p>
    <w:p w14:paraId="4CCDC7B0" w14:textId="3D3F5806" w:rsidR="00353C6B" w:rsidRPr="00AA009D" w:rsidRDefault="00353C6B" w:rsidP="00C36FB6">
      <w:pPr>
        <w:pBdr>
          <w:top w:val="nil"/>
          <w:left w:val="nil"/>
          <w:bottom w:val="nil"/>
          <w:right w:val="nil"/>
          <w:between w:val="nil"/>
        </w:pBdr>
        <w:rPr>
          <w:ins w:id="802" w:author="tim liptrot" w:date="2020-04-25T20:20:00Z"/>
          <w:color w:val="000000"/>
        </w:rPr>
      </w:pPr>
      <w:ins w:id="803" w:author="tim liptrot" w:date="2020-04-25T20:16:00Z">
        <w:r w:rsidRPr="00AA009D">
          <w:rPr>
            <w:color w:val="000000"/>
          </w:rPr>
          <w:t>T</w:t>
        </w:r>
      </w:ins>
      <w:ins w:id="804" w:author="tim liptrot" w:date="2020-04-25T19:59:00Z">
        <w:r w:rsidR="00C36FB6" w:rsidRPr="00AA009D">
          <w:rPr>
            <w:color w:val="000000"/>
          </w:rPr>
          <w:t>he World Bank wrote in their 2001 Water Sector Review Update</w:t>
        </w:r>
      </w:ins>
      <w:ins w:id="805" w:author="tim liptrot" w:date="2020-04-25T20:00:00Z">
        <w:r w:rsidR="00C36FB6" w:rsidRPr="00AA009D">
          <w:rPr>
            <w:color w:val="000000"/>
          </w:rPr>
          <w:t xml:space="preserve"> “</w:t>
        </w:r>
      </w:ins>
      <w:ins w:id="806" w:author="tim liptrot" w:date="2020-04-25T20:06:00Z">
        <w:r w:rsidR="00C36FB6" w:rsidRPr="00AA009D">
          <w:rPr>
            <w:color w:val="000000"/>
          </w:rPr>
          <w:t xml:space="preserve">Irrigation use of </w:t>
        </w:r>
        <w:proofErr w:type="spellStart"/>
        <w:r w:rsidR="00C36FB6" w:rsidRPr="00AA009D">
          <w:rPr>
            <w:color w:val="000000"/>
          </w:rPr>
          <w:t>Disi</w:t>
        </w:r>
        <w:proofErr w:type="spellEnd"/>
        <w:r w:rsidR="00C36FB6" w:rsidRPr="00AA009D">
          <w:rPr>
            <w:color w:val="000000"/>
          </w:rPr>
          <w:t xml:space="preserve"> groundwater was to be reduced (…) </w:t>
        </w:r>
      </w:ins>
      <w:ins w:id="807" w:author="tim liptrot" w:date="2020-04-25T20:00:00Z">
        <w:r w:rsidR="00C36FB6" w:rsidRPr="00AA009D">
          <w:rPr>
            <w:color w:val="000000"/>
          </w:rPr>
          <w:t>Government policy calls for a massive reduction in abstractions by highlands pumpers. The bulk of the projected reduction in abstraction of renewable groundwater – by 86 MCM/year until 2010 and by a further 36 MCM/</w:t>
        </w:r>
      </w:ins>
      <w:ins w:id="808" w:author="tim liptrot" w:date="2020-04-25T20:01:00Z">
        <w:r w:rsidR="00C36FB6" w:rsidRPr="00AA009D">
          <w:rPr>
            <w:color w:val="000000"/>
          </w:rPr>
          <w:t xml:space="preserve">year until 2020 – will have to come from </w:t>
        </w:r>
      </w:ins>
      <w:ins w:id="809" w:author="tim liptrot" w:date="2020-04-25T20:02:00Z">
        <w:r w:rsidR="00C36FB6" w:rsidRPr="00AA009D">
          <w:rPr>
            <w:i/>
            <w:iCs/>
            <w:color w:val="000000"/>
            <w:rPrChange w:id="810" w:author="tim liptrot" w:date="2020-04-25T20:02:00Z">
              <w:rPr>
                <w:color w:val="000000"/>
              </w:rPr>
            </w:rPrChange>
          </w:rPr>
          <w:t>redu</w:t>
        </w:r>
        <w:r w:rsidR="00C36FB6" w:rsidRPr="00AA009D">
          <w:rPr>
            <w:i/>
            <w:iCs/>
            <w:color w:val="000000"/>
          </w:rPr>
          <w:t>c</w:t>
        </w:r>
        <w:r w:rsidR="00C36FB6" w:rsidRPr="00AA009D">
          <w:rPr>
            <w:i/>
            <w:iCs/>
            <w:color w:val="000000"/>
            <w:rPrChange w:id="811" w:author="tim liptrot" w:date="2020-04-25T20:02:00Z">
              <w:rPr>
                <w:color w:val="000000"/>
              </w:rPr>
            </w:rPrChange>
          </w:rPr>
          <w:t>ed abstraction from highland agriculture</w:t>
        </w:r>
        <w:del w:id="812" w:author="Hussam Hussein" w:date="2020-05-11T00:27:00Z">
          <w:r w:rsidR="00C36FB6" w:rsidRPr="00AA009D" w:rsidDel="00106C7F">
            <w:rPr>
              <w:color w:val="000000"/>
            </w:rPr>
            <w:delText>.</w:delText>
          </w:r>
        </w:del>
        <w:r w:rsidR="00C36FB6" w:rsidRPr="00AA009D">
          <w:rPr>
            <w:color w:val="000000"/>
          </w:rPr>
          <w:t>” (</w:t>
        </w:r>
      </w:ins>
      <w:ins w:id="813" w:author="tim liptrot" w:date="2020-04-25T20:18:00Z">
        <w:r w:rsidRPr="00AA009D">
          <w:rPr>
            <w:color w:val="000000"/>
          </w:rPr>
          <w:t>World Bank, 200</w:t>
        </w:r>
      </w:ins>
      <w:ins w:id="814" w:author="tim liptrot" w:date="2020-04-25T20:19:00Z">
        <w:r w:rsidRPr="00AA009D">
          <w:rPr>
            <w:color w:val="000000"/>
          </w:rPr>
          <w:t>1:</w:t>
        </w:r>
      </w:ins>
      <w:ins w:id="815" w:author="tim liptrot" w:date="2020-04-25T20:20:00Z">
        <w:r w:rsidRPr="00AA009D">
          <w:rPr>
            <w:color w:val="000000"/>
          </w:rPr>
          <w:t xml:space="preserve"> 8</w:t>
        </w:r>
      </w:ins>
      <w:ins w:id="816" w:author="tim liptrot" w:date="2020-04-25T20:19:00Z">
        <w:r w:rsidRPr="00AA009D">
          <w:rPr>
            <w:color w:val="000000"/>
          </w:rPr>
          <w:t xml:space="preserve"> </w:t>
        </w:r>
      </w:ins>
      <w:ins w:id="817" w:author="tim liptrot" w:date="2020-04-25T20:02:00Z">
        <w:r w:rsidR="00C36FB6" w:rsidRPr="00AA009D">
          <w:rPr>
            <w:color w:val="000000"/>
          </w:rPr>
          <w:t>emphasis added)</w:t>
        </w:r>
      </w:ins>
      <w:ins w:id="818" w:author="tim liptrot" w:date="2020-04-25T20:06:00Z">
        <w:r w:rsidR="00C36FB6" w:rsidRPr="00AA009D">
          <w:rPr>
            <w:color w:val="000000"/>
          </w:rPr>
          <w:t xml:space="preserve">. </w:t>
        </w:r>
      </w:ins>
      <w:ins w:id="819" w:author="tim liptrot" w:date="2020-04-25T20:17:00Z">
        <w:r w:rsidRPr="00AA009D">
          <w:rPr>
            <w:color w:val="000000"/>
          </w:rPr>
          <w:t>The World Bank</w:t>
        </w:r>
      </w:ins>
      <w:ins w:id="820" w:author="tim liptrot" w:date="2020-04-25T20:18:00Z">
        <w:r w:rsidRPr="00AA009D">
          <w:rPr>
            <w:color w:val="000000"/>
          </w:rPr>
          <w:t xml:space="preserve">’s </w:t>
        </w:r>
      </w:ins>
      <w:r w:rsidR="00C80B93" w:rsidRPr="00AA009D">
        <w:rPr>
          <w:color w:val="000000"/>
        </w:rPr>
        <w:t xml:space="preserve">assistance evaluation was still </w:t>
      </w:r>
      <w:ins w:id="821" w:author="tim liptrot" w:date="2020-04-25T20:18:00Z">
        <w:r w:rsidRPr="00AA009D">
          <w:rPr>
            <w:color w:val="000000"/>
          </w:rPr>
          <w:t xml:space="preserve">more explicit </w:t>
        </w:r>
      </w:ins>
    </w:p>
    <w:p w14:paraId="378A698A" w14:textId="564398D0" w:rsidR="00722600" w:rsidRPr="00AA009D" w:rsidRDefault="00353C6B" w:rsidP="00722600">
      <w:pPr>
        <w:pBdr>
          <w:top w:val="nil"/>
          <w:left w:val="nil"/>
          <w:bottom w:val="nil"/>
          <w:right w:val="nil"/>
          <w:between w:val="nil"/>
        </w:pBdr>
        <w:rPr>
          <w:ins w:id="822" w:author="tim liptrot" w:date="2020-04-25T20:35:00Z"/>
          <w:color w:val="000000"/>
        </w:rPr>
      </w:pPr>
      <w:ins w:id="823" w:author="tim liptrot" w:date="2020-04-25T20:18:00Z">
        <w:r w:rsidRPr="00AA009D">
          <w:rPr>
            <w:color w:val="000000"/>
          </w:rPr>
          <w:t>“</w:t>
        </w:r>
      </w:ins>
      <w:ins w:id="824" w:author="tim liptrot" w:date="2020-04-25T20:20:00Z">
        <w:r w:rsidRPr="00AA009D">
          <w:rPr>
            <w:color w:val="000000"/>
          </w:rPr>
          <w:t>Increasing groundwater withdrawal is contrary</w:t>
        </w:r>
      </w:ins>
      <w:ins w:id="825" w:author="tim liptrot" w:date="2020-04-25T20:21:00Z">
        <w:r w:rsidRPr="00AA009D">
          <w:rPr>
            <w:color w:val="000000"/>
          </w:rPr>
          <w:t xml:space="preserve"> to government’s stated policy. </w:t>
        </w:r>
      </w:ins>
      <w:ins w:id="826" w:author="tim liptrot" w:date="2020-04-25T20:22:00Z">
        <w:r w:rsidR="000010AB" w:rsidRPr="00AA009D">
          <w:rPr>
            <w:color w:val="000000"/>
          </w:rPr>
          <w:t xml:space="preserve">(…) </w:t>
        </w:r>
        <w:proofErr w:type="gramStart"/>
        <w:r w:rsidR="000010AB" w:rsidRPr="00AA009D">
          <w:rPr>
            <w:color w:val="000000"/>
          </w:rPr>
          <w:t>However</w:t>
        </w:r>
        <w:proofErr w:type="gramEnd"/>
        <w:r w:rsidR="000010AB" w:rsidRPr="00AA009D">
          <w:rPr>
            <w:color w:val="000000"/>
          </w:rPr>
          <w:t xml:space="preserve"> this intent is thwarted b</w:t>
        </w:r>
      </w:ins>
      <w:ins w:id="827" w:author="tim liptrot" w:date="2020-04-25T20:23:00Z">
        <w:r w:rsidR="000010AB" w:rsidRPr="00AA009D">
          <w:rPr>
            <w:color w:val="000000"/>
          </w:rPr>
          <w:t xml:space="preserve">y an unwillingness to apply regulations for agricultural water use which has led to excessive withdrawal for agriculture. Not only is this in direct competition with urban </w:t>
        </w:r>
      </w:ins>
      <w:ins w:id="828" w:author="tim liptrot" w:date="2020-04-25T20:34:00Z">
        <w:r w:rsidR="000010AB" w:rsidRPr="00AA009D">
          <w:rPr>
            <w:color w:val="000000"/>
          </w:rPr>
          <w:t>co</w:t>
        </w:r>
      </w:ins>
      <w:ins w:id="829" w:author="tim liptrot" w:date="2020-04-25T20:23:00Z">
        <w:r w:rsidR="000010AB" w:rsidRPr="00AA009D">
          <w:rPr>
            <w:color w:val="000000"/>
          </w:rPr>
          <w:t xml:space="preserve">nsumers, it also increases pumping costs (…) The only way to cut the overdraft is to reduce agricultural use </w:t>
        </w:r>
      </w:ins>
      <w:ins w:id="830" w:author="tim liptrot" w:date="2020-04-25T20:24:00Z">
        <w:r w:rsidR="000010AB" w:rsidRPr="00AA009D">
          <w:rPr>
            <w:color w:val="000000"/>
          </w:rPr>
          <w:t>and increase water use efficiency. (…) the current system of prices is too low</w:t>
        </w:r>
        <w:del w:id="831" w:author="Hussam Hussein" w:date="2020-05-11T00:27:00Z">
          <w:r w:rsidR="000010AB" w:rsidRPr="00AA009D" w:rsidDel="00106C7F">
            <w:rPr>
              <w:color w:val="000000"/>
            </w:rPr>
            <w:delText>.</w:delText>
          </w:r>
        </w:del>
      </w:ins>
      <w:ins w:id="832" w:author="tim liptrot" w:date="2020-04-25T20:34:00Z">
        <w:r w:rsidR="000010AB" w:rsidRPr="00AA009D">
          <w:rPr>
            <w:color w:val="000000"/>
          </w:rPr>
          <w:t>”</w:t>
        </w:r>
      </w:ins>
      <w:ins w:id="833" w:author="tim liptrot" w:date="2020-04-25T20:35:00Z">
        <w:r w:rsidR="00722600" w:rsidRPr="00AA009D">
          <w:rPr>
            <w:color w:val="000000"/>
          </w:rPr>
          <w:t xml:space="preserve"> (Pittman, 2004: 8).</w:t>
        </w:r>
      </w:ins>
    </w:p>
    <w:p w14:paraId="7A4A3EF9" w14:textId="15C08019" w:rsidR="00722600" w:rsidRPr="00AA009D" w:rsidRDefault="00722600" w:rsidP="00722600">
      <w:pPr>
        <w:pBdr>
          <w:top w:val="nil"/>
          <w:left w:val="nil"/>
          <w:bottom w:val="nil"/>
          <w:right w:val="nil"/>
          <w:between w:val="nil"/>
        </w:pBdr>
        <w:rPr>
          <w:ins w:id="834" w:author="tim liptrot" w:date="2020-04-25T20:36:00Z"/>
          <w:color w:val="000000"/>
        </w:rPr>
      </w:pPr>
      <w:ins w:id="835" w:author="tim liptrot" w:date="2020-04-25T20:35:00Z">
        <w:r w:rsidRPr="00AA009D">
          <w:rPr>
            <w:color w:val="000000"/>
          </w:rPr>
          <w:t>The same document goes on to argue that urban users and agricultural users should pay the same (higher</w:t>
        </w:r>
      </w:ins>
      <w:ins w:id="836" w:author="tim liptrot" w:date="2020-04-25T20:36:00Z">
        <w:r w:rsidRPr="00AA009D">
          <w:rPr>
            <w:color w:val="000000"/>
          </w:rPr>
          <w:t xml:space="preserve">) price for water. </w:t>
        </w:r>
        <w:proofErr w:type="gramStart"/>
        <w:r w:rsidRPr="00AA009D">
          <w:rPr>
            <w:color w:val="000000"/>
          </w:rPr>
          <w:t>A</w:t>
        </w:r>
        <w:proofErr w:type="gramEnd"/>
        <w:r w:rsidRPr="00AA009D">
          <w:rPr>
            <w:color w:val="000000"/>
          </w:rPr>
          <w:t xml:space="preserve"> MWI policy maker who was involved in these negotiations stat</w:t>
        </w:r>
      </w:ins>
      <w:ins w:id="837" w:author="tim liptrot" w:date="2020-04-25T20:39:00Z">
        <w:r w:rsidRPr="00AA009D">
          <w:rPr>
            <w:color w:val="000000"/>
          </w:rPr>
          <w:t>ed “Th</w:t>
        </w:r>
      </w:ins>
      <w:ins w:id="838" w:author="tim liptrot" w:date="2020-04-25T20:40:00Z">
        <w:r w:rsidRPr="00AA009D">
          <w:rPr>
            <w:color w:val="000000"/>
          </w:rPr>
          <w:t>e idea of the World Bank and the international organizations to solve the water problem [was] to take the agricultural water”.</w:t>
        </w:r>
      </w:ins>
    </w:p>
    <w:p w14:paraId="28A33ECD" w14:textId="73464746" w:rsidR="002A3009" w:rsidRPr="00AA009D" w:rsidRDefault="00722600" w:rsidP="00722600">
      <w:pPr>
        <w:pBdr>
          <w:top w:val="nil"/>
          <w:left w:val="nil"/>
          <w:bottom w:val="nil"/>
          <w:right w:val="nil"/>
          <w:between w:val="nil"/>
        </w:pBdr>
        <w:rPr>
          <w:ins w:id="839" w:author="tim liptrot" w:date="2020-04-26T19:09:00Z"/>
          <w:color w:val="000000"/>
        </w:rPr>
      </w:pPr>
      <w:ins w:id="840" w:author="tim liptrot" w:date="2020-04-25T20:36:00Z">
        <w:r w:rsidRPr="00AA009D">
          <w:rPr>
            <w:color w:val="000000"/>
          </w:rPr>
          <w:t>Although the MWI disagreed with the methods of reallocation p</w:t>
        </w:r>
      </w:ins>
      <w:ins w:id="841" w:author="tim liptrot" w:date="2020-04-25T20:37:00Z">
        <w:r w:rsidRPr="00AA009D">
          <w:rPr>
            <w:color w:val="000000"/>
          </w:rPr>
          <w:t>ropose</w:t>
        </w:r>
      </w:ins>
      <w:ins w:id="842" w:author="tim liptrot" w:date="2020-04-25T20:38:00Z">
        <w:r w:rsidRPr="00AA009D">
          <w:rPr>
            <w:color w:val="000000"/>
          </w:rPr>
          <w:t xml:space="preserve">d (discussed below), they did agree that some reallocation was necessary. </w:t>
        </w:r>
      </w:ins>
      <w:ins w:id="843" w:author="tim liptrot" w:date="2020-04-25T20:42:00Z">
        <w:r w:rsidRPr="00AA009D">
          <w:rPr>
            <w:color w:val="000000"/>
          </w:rPr>
          <w:t xml:space="preserve">A scientist at the Ministry of Water and Irrigation stated “The ministry does not like to use the water for agriculture. We are a Ministry </w:t>
        </w:r>
        <w:r w:rsidRPr="00AA009D">
          <w:rPr>
            <w:color w:val="000000"/>
          </w:rPr>
          <w:lastRenderedPageBreak/>
          <w:t>of Water and Irrigation, but our main target is to provide water domestic use”</w:t>
        </w:r>
      </w:ins>
      <w:ins w:id="844" w:author="tim liptrot" w:date="2020-04-25T20:43:00Z">
        <w:r w:rsidRPr="00AA009D">
          <w:rPr>
            <w:color w:val="000000"/>
          </w:rPr>
          <w:t xml:space="preserve"> (Interview 11). </w:t>
        </w:r>
      </w:ins>
      <w:ins w:id="845" w:author="tim liptrot" w:date="2020-04-25T20:51:00Z">
        <w:r w:rsidR="002A3009" w:rsidRPr="00AA009D">
          <w:rPr>
            <w:i/>
            <w:iCs/>
            <w:color w:val="000000"/>
            <w:rPrChange w:id="846" w:author="tim liptrot" w:date="2020-04-25T20:51:00Z">
              <w:rPr>
                <w:color w:val="000000"/>
              </w:rPr>
            </w:rPrChange>
          </w:rPr>
          <w:t xml:space="preserve">Facing Water Scarcity </w:t>
        </w:r>
      </w:ins>
      <w:proofErr w:type="gramStart"/>
      <w:ins w:id="847" w:author="tim liptrot" w:date="2020-04-25T20:49:00Z">
        <w:r w:rsidR="002A3009" w:rsidRPr="00AA009D">
          <w:rPr>
            <w:i/>
            <w:iCs/>
            <w:color w:val="000000"/>
            <w:rPrChange w:id="848" w:author="tim liptrot" w:date="2020-04-25T20:51:00Z">
              <w:rPr>
                <w:color w:val="000000"/>
              </w:rPr>
            </w:rPrChange>
          </w:rPr>
          <w:t>In</w:t>
        </w:r>
        <w:proofErr w:type="gramEnd"/>
        <w:r w:rsidR="002A3009" w:rsidRPr="00AA009D">
          <w:rPr>
            <w:i/>
            <w:iCs/>
            <w:color w:val="000000"/>
            <w:rPrChange w:id="849" w:author="tim liptrot" w:date="2020-04-25T20:51:00Z">
              <w:rPr>
                <w:color w:val="000000"/>
              </w:rPr>
            </w:rPrChange>
          </w:rPr>
          <w:t xml:space="preserve"> </w:t>
        </w:r>
      </w:ins>
      <w:ins w:id="850" w:author="tim liptrot" w:date="2020-04-25T20:51:00Z">
        <w:r w:rsidR="002A3009" w:rsidRPr="00AA009D">
          <w:rPr>
            <w:i/>
            <w:iCs/>
            <w:color w:val="000000"/>
            <w:rPrChange w:id="851" w:author="tim liptrot" w:date="2020-04-25T20:51:00Z">
              <w:rPr>
                <w:color w:val="000000"/>
              </w:rPr>
            </w:rPrChange>
          </w:rPr>
          <w:t>Jordan</w:t>
        </w:r>
        <w:r w:rsidR="002A3009" w:rsidRPr="00AA009D">
          <w:rPr>
            <w:color w:val="000000"/>
          </w:rPr>
          <w:t xml:space="preserve">, </w:t>
        </w:r>
      </w:ins>
      <w:ins w:id="852" w:author="tim liptrot" w:date="2020-04-25T21:02:00Z">
        <w:r w:rsidR="005942BA" w:rsidRPr="00AA009D">
          <w:rPr>
            <w:color w:val="000000"/>
          </w:rPr>
          <w:t>which</w:t>
        </w:r>
      </w:ins>
      <w:ins w:id="853" w:author="tim liptrot" w:date="2020-04-25T20:49:00Z">
        <w:r w:rsidR="002A3009" w:rsidRPr="00AA009D">
          <w:rPr>
            <w:color w:val="000000"/>
          </w:rPr>
          <w:t xml:space="preserve"> </w:t>
        </w:r>
        <w:proofErr w:type="spellStart"/>
        <w:r w:rsidR="002A3009" w:rsidRPr="00AA009D">
          <w:rPr>
            <w:color w:val="000000"/>
          </w:rPr>
          <w:t>Hazim</w:t>
        </w:r>
        <w:proofErr w:type="spellEnd"/>
        <w:r w:rsidR="002A3009" w:rsidRPr="00AA009D">
          <w:rPr>
            <w:color w:val="000000"/>
          </w:rPr>
          <w:t xml:space="preserve"> El-Naser co-authored whi</w:t>
        </w:r>
      </w:ins>
      <w:ins w:id="854" w:author="tim liptrot" w:date="2020-04-25T20:50:00Z">
        <w:r w:rsidR="002A3009" w:rsidRPr="00AA009D">
          <w:rPr>
            <w:color w:val="000000"/>
          </w:rPr>
          <w:t xml:space="preserve">le minister, </w:t>
        </w:r>
      </w:ins>
      <w:ins w:id="855" w:author="tim liptrot" w:date="2020-04-25T20:51:00Z">
        <w:r w:rsidR="002A3009" w:rsidRPr="00AA009D">
          <w:rPr>
            <w:color w:val="000000"/>
          </w:rPr>
          <w:t>em</w:t>
        </w:r>
      </w:ins>
      <w:ins w:id="856" w:author="tim liptrot" w:date="2020-04-25T20:52:00Z">
        <w:r w:rsidR="002A3009" w:rsidRPr="00AA009D">
          <w:rPr>
            <w:color w:val="000000"/>
          </w:rPr>
          <w:t xml:space="preserve">phasises the costs to stability and the rural poor of reallocating groundwater out of </w:t>
        </w:r>
      </w:ins>
      <w:ins w:id="857" w:author="tim liptrot" w:date="2020-04-25T20:53:00Z">
        <w:r w:rsidR="002A3009" w:rsidRPr="00AA009D">
          <w:rPr>
            <w:color w:val="000000"/>
          </w:rPr>
          <w:t xml:space="preserve">agriculture, but </w:t>
        </w:r>
      </w:ins>
      <w:r w:rsidR="00C80B93" w:rsidRPr="00AA009D">
        <w:rPr>
          <w:color w:val="000000"/>
        </w:rPr>
        <w:t>supports reallocation in vague terms</w:t>
      </w:r>
      <w:ins w:id="858" w:author="tim liptrot" w:date="2020-04-25T21:02:00Z">
        <w:r w:rsidR="005942BA" w:rsidRPr="00AA009D">
          <w:rPr>
            <w:color w:val="000000"/>
          </w:rPr>
          <w:t>.</w:t>
        </w:r>
      </w:ins>
      <w:ins w:id="859" w:author="tim liptrot" w:date="2020-04-25T21:03:00Z">
        <w:r w:rsidR="005942BA" w:rsidRPr="00AA009D">
          <w:rPr>
            <w:color w:val="000000"/>
          </w:rPr>
          <w:t xml:space="preserve"> They instead supported a differ</w:t>
        </w:r>
      </w:ins>
      <w:ins w:id="860" w:author="tim liptrot" w:date="2020-04-25T21:04:00Z">
        <w:r w:rsidR="005942BA" w:rsidRPr="00AA009D">
          <w:rPr>
            <w:color w:val="000000"/>
          </w:rPr>
          <w:t xml:space="preserve">ent strategy of reallocation (discussed </w:t>
        </w:r>
        <w:proofErr w:type="gramStart"/>
        <w:r w:rsidR="005942BA" w:rsidRPr="00AA009D">
          <w:rPr>
            <w:color w:val="000000"/>
          </w:rPr>
          <w:t>below)(</w:t>
        </w:r>
      </w:ins>
      <w:proofErr w:type="spellStart"/>
      <w:proofErr w:type="gramEnd"/>
      <w:ins w:id="861" w:author="tim liptrot" w:date="2020-04-25T21:05:00Z">
        <w:r w:rsidR="005942BA" w:rsidRPr="00AA009D">
          <w:rPr>
            <w:color w:val="000000"/>
          </w:rPr>
          <w:t>Macoum</w:t>
        </w:r>
        <w:proofErr w:type="spellEnd"/>
        <w:r w:rsidR="005942BA" w:rsidRPr="00AA009D">
          <w:rPr>
            <w:color w:val="000000"/>
          </w:rPr>
          <w:t xml:space="preserve"> and </w:t>
        </w:r>
      </w:ins>
      <w:ins w:id="862" w:author="tim liptrot" w:date="2020-05-13T13:29:00Z">
        <w:r w:rsidR="00375785" w:rsidRPr="00AA009D">
          <w:rPr>
            <w:color w:val="000000"/>
          </w:rPr>
          <w:t>El-</w:t>
        </w:r>
      </w:ins>
      <w:ins w:id="863" w:author="tim liptrot" w:date="2020-04-25T21:05:00Z">
        <w:r w:rsidR="005942BA" w:rsidRPr="00AA009D">
          <w:rPr>
            <w:color w:val="000000"/>
          </w:rPr>
          <w:t xml:space="preserve">Naser, </w:t>
        </w:r>
      </w:ins>
      <w:ins w:id="864" w:author="tim liptrot" w:date="2020-04-25T21:08:00Z">
        <w:r w:rsidR="005942BA" w:rsidRPr="00AA009D">
          <w:rPr>
            <w:color w:val="000000"/>
          </w:rPr>
          <w:t>2001: 107</w:t>
        </w:r>
      </w:ins>
      <w:r w:rsidR="00E11F6D" w:rsidRPr="00AA009D">
        <w:rPr>
          <w:color w:val="000000"/>
        </w:rPr>
        <w:t xml:space="preserve">; </w:t>
      </w:r>
      <w:ins w:id="865" w:author="tim liptrot" w:date="2020-04-25T21:08:00Z">
        <w:r w:rsidR="005942BA" w:rsidRPr="00AA009D">
          <w:rPr>
            <w:color w:val="000000"/>
          </w:rPr>
          <w:t>Interview with MWI policy maker, interview 9).</w:t>
        </w:r>
      </w:ins>
      <w:ins w:id="866" w:author="tim liptrot" w:date="2020-04-25T21:09:00Z">
        <w:r w:rsidR="005942BA" w:rsidRPr="00AA009D">
          <w:rPr>
            <w:color w:val="000000"/>
          </w:rPr>
          <w:t xml:space="preserve"> </w:t>
        </w:r>
      </w:ins>
      <w:ins w:id="867" w:author="tim liptrot" w:date="2020-04-26T19:56:00Z">
        <w:r w:rsidR="005F686B" w:rsidRPr="00AA009D">
          <w:rPr>
            <w:color w:val="000000"/>
          </w:rPr>
          <w:t xml:space="preserve">In general, the MWI was more concerned about the side-effects of reallocation than the World Bank or donor agencies, but still </w:t>
        </w:r>
      </w:ins>
      <w:ins w:id="868" w:author="tim liptrot" w:date="2020-04-26T19:57:00Z">
        <w:r w:rsidR="005F686B" w:rsidRPr="00AA009D">
          <w:rPr>
            <w:color w:val="000000"/>
          </w:rPr>
          <w:t>found it necessary in some forms.</w:t>
        </w:r>
      </w:ins>
    </w:p>
    <w:p w14:paraId="2189A0F6" w14:textId="23C1EA91" w:rsidR="00416B0F" w:rsidRPr="00AA009D" w:rsidRDefault="003E76EC" w:rsidP="00722600">
      <w:pPr>
        <w:pBdr>
          <w:top w:val="nil"/>
          <w:left w:val="nil"/>
          <w:bottom w:val="nil"/>
          <w:right w:val="nil"/>
          <w:between w:val="nil"/>
        </w:pBdr>
        <w:rPr>
          <w:ins w:id="869" w:author="tim liptrot" w:date="2020-04-26T20:21:00Z"/>
          <w:color w:val="000000"/>
        </w:rPr>
      </w:pPr>
      <w:ins w:id="870" w:author="tim liptrot" w:date="2020-04-26T19:09:00Z">
        <w:r w:rsidRPr="00AA009D">
          <w:rPr>
            <w:color w:val="000000"/>
          </w:rPr>
          <w:t>Most of the donor community supported the World Bank position</w:t>
        </w:r>
      </w:ins>
      <w:ins w:id="871" w:author="tim liptrot" w:date="2020-04-26T19:23:00Z">
        <w:r w:rsidR="00F96F37" w:rsidRPr="00AA009D">
          <w:rPr>
            <w:color w:val="000000"/>
          </w:rPr>
          <w:t>. USAID’s deputy director for</w:t>
        </w:r>
      </w:ins>
      <w:ins w:id="872" w:author="tim liptrot" w:date="2020-04-26T19:24:00Z">
        <w:r w:rsidR="00F96F37" w:rsidRPr="00AA009D">
          <w:rPr>
            <w:color w:val="000000"/>
          </w:rPr>
          <w:t xml:space="preserve"> the Water Resources and Environment Office wrote </w:t>
        </w:r>
      </w:ins>
      <w:ins w:id="873" w:author="tim liptrot" w:date="2020-04-26T19:31:00Z">
        <w:r w:rsidR="00F96F37" w:rsidRPr="00AA009D">
          <w:rPr>
            <w:color w:val="000000"/>
          </w:rPr>
          <w:t>in a</w:t>
        </w:r>
      </w:ins>
      <w:ins w:id="874" w:author="tim liptrot" w:date="2020-04-26T19:24:00Z">
        <w:r w:rsidR="00F96F37" w:rsidRPr="00AA009D">
          <w:rPr>
            <w:color w:val="000000"/>
          </w:rPr>
          <w:t xml:space="preserve"> scathing report in 2008</w:t>
        </w:r>
      </w:ins>
      <w:ins w:id="875" w:author="Hussam Hussein" w:date="2020-05-11T00:30:00Z">
        <w:r w:rsidR="00106C7F" w:rsidRPr="00AA009D">
          <w:rPr>
            <w:color w:val="000000"/>
          </w:rPr>
          <w:t xml:space="preserve"> that </w:t>
        </w:r>
      </w:ins>
      <w:ins w:id="876" w:author="tim liptrot" w:date="2020-04-26T19:31:00Z">
        <w:del w:id="877" w:author="Hussam Hussein" w:date="2020-05-11T00:30:00Z">
          <w:r w:rsidR="00F96F37" w:rsidRPr="00AA009D" w:rsidDel="00106C7F">
            <w:rPr>
              <w:color w:val="000000"/>
            </w:rPr>
            <w:delText xml:space="preserve">, </w:delText>
          </w:r>
        </w:del>
        <w:r w:rsidR="00F96F37" w:rsidRPr="00AA009D">
          <w:rPr>
            <w:color w:val="000000"/>
          </w:rPr>
          <w:t>“</w:t>
        </w:r>
        <w:del w:id="878" w:author="Hussam Hussein" w:date="2020-05-11T00:30:00Z">
          <w:r w:rsidR="00F96F37" w:rsidRPr="00AA009D" w:rsidDel="00106C7F">
            <w:rPr>
              <w:color w:val="000000"/>
            </w:rPr>
            <w:delText xml:space="preserve">That </w:delText>
          </w:r>
        </w:del>
        <w:r w:rsidR="00F96F37" w:rsidRPr="00AA009D">
          <w:rPr>
            <w:color w:val="000000"/>
          </w:rPr>
          <w:t>63% of fresh water</w:t>
        </w:r>
      </w:ins>
      <w:ins w:id="879" w:author="tim liptrot" w:date="2020-04-26T19:32:00Z">
        <w:r w:rsidR="00F96F37" w:rsidRPr="00AA009D">
          <w:rPr>
            <w:color w:val="000000"/>
          </w:rPr>
          <w:t xml:space="preserve"> supplies go to agriculture demonstrates a conscious (…) GOJ decision to short domestic and industrial water, regardless of health and economic implications.</w:t>
        </w:r>
      </w:ins>
      <w:ins w:id="880" w:author="tim liptrot" w:date="2020-04-26T19:33:00Z">
        <w:r w:rsidR="00F96F37" w:rsidRPr="00AA009D">
          <w:rPr>
            <w:color w:val="000000"/>
          </w:rPr>
          <w:t>” (Hagan</w:t>
        </w:r>
      </w:ins>
      <w:ins w:id="881" w:author="tim liptrot" w:date="2020-04-26T19:34:00Z">
        <w:r w:rsidR="00416B0F" w:rsidRPr="00AA009D">
          <w:rPr>
            <w:color w:val="000000"/>
          </w:rPr>
          <w:t xml:space="preserve">: iii). </w:t>
        </w:r>
      </w:ins>
      <w:ins w:id="882" w:author="tim liptrot" w:date="2020-04-26T19:45:00Z">
        <w:r w:rsidR="009605F0" w:rsidRPr="00AA009D">
          <w:rPr>
            <w:color w:val="000000"/>
          </w:rPr>
          <w:t xml:space="preserve">This document also </w:t>
        </w:r>
      </w:ins>
      <w:r w:rsidR="00B3661D" w:rsidRPr="00AA009D">
        <w:rPr>
          <w:color w:val="000000"/>
        </w:rPr>
        <w:t xml:space="preserve">implies </w:t>
      </w:r>
      <w:ins w:id="883" w:author="tim liptrot" w:date="2020-04-26T19:45:00Z">
        <w:r w:rsidR="009605F0" w:rsidRPr="00AA009D">
          <w:rPr>
            <w:color w:val="000000"/>
          </w:rPr>
          <w:t xml:space="preserve">that </w:t>
        </w:r>
      </w:ins>
      <w:proofErr w:type="spellStart"/>
      <w:ins w:id="884" w:author="tim liptrot" w:date="2020-05-13T13:26:00Z">
        <w:r w:rsidR="00375785" w:rsidRPr="00AA009D">
          <w:rPr>
            <w:color w:val="000000"/>
          </w:rPr>
          <w:t>Hazim</w:t>
        </w:r>
      </w:ins>
      <w:proofErr w:type="spellEnd"/>
      <w:ins w:id="885" w:author="tim liptrot" w:date="2020-04-26T19:45:00Z">
        <w:r w:rsidR="009605F0" w:rsidRPr="00AA009D">
          <w:rPr>
            <w:color w:val="000000"/>
          </w:rPr>
          <w:t xml:space="preserve"> </w:t>
        </w:r>
      </w:ins>
      <w:ins w:id="886" w:author="tim liptrot" w:date="2020-05-13T13:27:00Z">
        <w:r w:rsidR="00375785" w:rsidRPr="00AA009D">
          <w:rPr>
            <w:color w:val="000000"/>
          </w:rPr>
          <w:t>E</w:t>
        </w:r>
      </w:ins>
      <w:ins w:id="887" w:author="tim liptrot" w:date="2020-04-26T19:45:00Z">
        <w:r w:rsidR="009605F0" w:rsidRPr="00AA009D">
          <w:rPr>
            <w:color w:val="000000"/>
          </w:rPr>
          <w:t>l-N</w:t>
        </w:r>
      </w:ins>
      <w:ins w:id="888" w:author="tim liptrot" w:date="2020-05-13T13:27:00Z">
        <w:r w:rsidR="00375785" w:rsidRPr="00AA009D">
          <w:rPr>
            <w:color w:val="000000"/>
          </w:rPr>
          <w:t>a</w:t>
        </w:r>
      </w:ins>
      <w:ins w:id="889" w:author="tim liptrot" w:date="2020-04-26T19:45:00Z">
        <w:r w:rsidR="009605F0" w:rsidRPr="00AA009D">
          <w:rPr>
            <w:color w:val="000000"/>
          </w:rPr>
          <w:t xml:space="preserve">ser, having left the MWI in 2005, should be </w:t>
        </w:r>
      </w:ins>
      <w:r w:rsidR="00B3661D" w:rsidRPr="00AA009D">
        <w:rPr>
          <w:color w:val="000000"/>
        </w:rPr>
        <w:t>reappointed</w:t>
      </w:r>
      <w:ins w:id="890" w:author="tim liptrot" w:date="2020-04-26T19:45:00Z">
        <w:r w:rsidR="009605F0" w:rsidRPr="00AA009D">
          <w:rPr>
            <w:color w:val="000000"/>
          </w:rPr>
          <w:t xml:space="preserve">. </w:t>
        </w:r>
      </w:ins>
      <w:ins w:id="891" w:author="tim liptrot" w:date="2020-04-26T19:34:00Z">
        <w:r w:rsidR="00416B0F" w:rsidRPr="00AA009D">
          <w:rPr>
            <w:color w:val="000000"/>
          </w:rPr>
          <w:t>GIZ</w:t>
        </w:r>
      </w:ins>
      <w:ins w:id="892" w:author="tim liptrot" w:date="2020-04-26T19:35:00Z">
        <w:r w:rsidR="00416B0F" w:rsidRPr="00AA009D">
          <w:rPr>
            <w:color w:val="000000"/>
          </w:rPr>
          <w:t xml:space="preserve"> and the FAO have both also released documents supporting </w:t>
        </w:r>
        <w:proofErr w:type="spellStart"/>
        <w:r w:rsidR="00416B0F" w:rsidRPr="00AA009D">
          <w:rPr>
            <w:color w:val="000000"/>
          </w:rPr>
          <w:t>reallocative</w:t>
        </w:r>
        <w:proofErr w:type="spellEnd"/>
        <w:r w:rsidR="00416B0F" w:rsidRPr="00AA009D">
          <w:rPr>
            <w:color w:val="000000"/>
          </w:rPr>
          <w:t xml:space="preserve"> policies </w:t>
        </w:r>
      </w:ins>
      <w:ins w:id="893" w:author="tim liptrot" w:date="2020-04-26T19:39:00Z">
        <w:r w:rsidR="00416B0F" w:rsidRPr="00AA009D">
          <w:rPr>
            <w:color w:val="000000"/>
          </w:rPr>
          <w:t>(</w:t>
        </w:r>
        <w:proofErr w:type="spellStart"/>
        <w:r w:rsidR="00416B0F" w:rsidRPr="00AA009D">
          <w:rPr>
            <w:color w:val="000000"/>
          </w:rPr>
          <w:t>Mesnil</w:t>
        </w:r>
        <w:proofErr w:type="spellEnd"/>
        <w:r w:rsidR="00416B0F" w:rsidRPr="00AA009D">
          <w:rPr>
            <w:color w:val="000000"/>
          </w:rPr>
          <w:t xml:space="preserve"> and </w:t>
        </w:r>
        <w:proofErr w:type="spellStart"/>
        <w:r w:rsidR="00416B0F" w:rsidRPr="00AA009D">
          <w:rPr>
            <w:color w:val="000000"/>
          </w:rPr>
          <w:t>Habjoka</w:t>
        </w:r>
        <w:proofErr w:type="spellEnd"/>
        <w:r w:rsidR="00416B0F" w:rsidRPr="00AA009D">
          <w:rPr>
            <w:color w:val="000000"/>
          </w:rPr>
          <w:t>, 2012</w:t>
        </w:r>
      </w:ins>
      <w:ins w:id="894" w:author="Hussam Hussein" w:date="2020-05-11T00:30:00Z">
        <w:r w:rsidR="00106C7F" w:rsidRPr="00AA009D">
          <w:rPr>
            <w:color w:val="000000"/>
          </w:rPr>
          <w:t xml:space="preserve">; </w:t>
        </w:r>
      </w:ins>
      <w:ins w:id="895" w:author="tim liptrot" w:date="2020-04-26T19:39:00Z">
        <w:del w:id="896" w:author="Hussam Hussein" w:date="2020-05-11T00:30:00Z">
          <w:r w:rsidR="00416B0F" w:rsidRPr="00AA009D" w:rsidDel="00106C7F">
            <w:rPr>
              <w:color w:val="000000"/>
            </w:rPr>
            <w:delText xml:space="preserve">) </w:delText>
          </w:r>
        </w:del>
      </w:ins>
      <w:ins w:id="897" w:author="tim liptrot" w:date="2020-04-26T19:35:00Z">
        <w:del w:id="898" w:author="Hussam Hussein" w:date="2020-05-11T00:30:00Z">
          <w:r w:rsidR="00416B0F" w:rsidRPr="00AA009D" w:rsidDel="00106C7F">
            <w:rPr>
              <w:color w:val="000000"/>
            </w:rPr>
            <w:delText>(</w:delText>
          </w:r>
        </w:del>
      </w:ins>
      <w:ins w:id="899" w:author="tim liptrot" w:date="2020-04-26T19:38:00Z">
        <w:r w:rsidR="00416B0F" w:rsidRPr="00AA009D">
          <w:rPr>
            <w:color w:val="000000"/>
          </w:rPr>
          <w:t xml:space="preserve">Salman </w:t>
        </w:r>
      </w:ins>
      <w:ins w:id="900" w:author="tim liptrot" w:date="2020-05-12T13:09:00Z">
        <w:r w:rsidR="00CD1103" w:rsidRPr="00AA009D">
          <w:rPr>
            <w:color w:val="000000"/>
          </w:rPr>
          <w:t>et al.</w:t>
        </w:r>
      </w:ins>
      <w:ins w:id="901" w:author="tim liptrot" w:date="2020-04-26T19:38:00Z">
        <w:r w:rsidR="00416B0F" w:rsidRPr="00AA009D">
          <w:rPr>
            <w:color w:val="000000"/>
          </w:rPr>
          <w:t>, 2018)</w:t>
        </w:r>
      </w:ins>
      <w:ins w:id="902" w:author="tim liptrot" w:date="2020-04-26T19:39:00Z">
        <w:r w:rsidR="00416B0F" w:rsidRPr="00AA009D">
          <w:rPr>
            <w:color w:val="000000"/>
          </w:rPr>
          <w:t xml:space="preserve">. </w:t>
        </w:r>
      </w:ins>
      <w:ins w:id="903" w:author="tim liptrot" w:date="2020-04-26T19:40:00Z">
        <w:r w:rsidR="00416B0F" w:rsidRPr="00AA009D">
          <w:rPr>
            <w:color w:val="000000"/>
          </w:rPr>
          <w:t xml:space="preserve">Zeitoun </w:t>
        </w:r>
      </w:ins>
      <w:ins w:id="904" w:author="Hussam Hussein" w:date="2020-05-11T00:30:00Z">
        <w:r w:rsidR="00106C7F" w:rsidRPr="00AA009D">
          <w:rPr>
            <w:color w:val="000000"/>
          </w:rPr>
          <w:t>et al.</w:t>
        </w:r>
      </w:ins>
      <w:ins w:id="905" w:author="tim liptrot" w:date="2020-04-26T19:40:00Z">
        <w:del w:id="906" w:author="Hussam Hussein" w:date="2020-05-11T00:30:00Z">
          <w:r w:rsidR="00416B0F" w:rsidRPr="00AA009D" w:rsidDel="00106C7F">
            <w:rPr>
              <w:color w:val="000000"/>
            </w:rPr>
            <w:delText>and all’s</w:delText>
          </w:r>
        </w:del>
        <w:r w:rsidR="00416B0F" w:rsidRPr="00AA009D">
          <w:rPr>
            <w:color w:val="000000"/>
          </w:rPr>
          <w:t xml:space="preserve"> </w:t>
        </w:r>
      </w:ins>
      <w:ins w:id="907" w:author="Hussam Hussein" w:date="2020-05-11T00:30:00Z">
        <w:r w:rsidR="00106C7F" w:rsidRPr="00AA009D">
          <w:rPr>
            <w:color w:val="000000"/>
          </w:rPr>
          <w:t>(</w:t>
        </w:r>
      </w:ins>
      <w:ins w:id="908" w:author="tim liptrot" w:date="2020-04-26T19:40:00Z">
        <w:r w:rsidR="00416B0F" w:rsidRPr="00AA009D">
          <w:rPr>
            <w:color w:val="000000"/>
          </w:rPr>
          <w:t>2012</w:t>
        </w:r>
      </w:ins>
      <w:ins w:id="909" w:author="Hussam Hussein" w:date="2020-05-11T00:30:00Z">
        <w:r w:rsidR="00106C7F" w:rsidRPr="00AA009D">
          <w:rPr>
            <w:color w:val="000000"/>
          </w:rPr>
          <w:t>)</w:t>
        </w:r>
      </w:ins>
      <w:ins w:id="910" w:author="tim liptrot" w:date="2020-04-26T19:40:00Z">
        <w:r w:rsidR="00416B0F" w:rsidRPr="00AA009D">
          <w:rPr>
            <w:color w:val="000000"/>
          </w:rPr>
          <w:t xml:space="preserve"> exploration of interest groups for and against demand management (reallocation </w:t>
        </w:r>
        <w:proofErr w:type="gramStart"/>
        <w:r w:rsidR="00416B0F" w:rsidRPr="00AA009D">
          <w:rPr>
            <w:color w:val="000000"/>
          </w:rPr>
          <w:t>are</w:t>
        </w:r>
        <w:proofErr w:type="gramEnd"/>
        <w:r w:rsidR="00416B0F" w:rsidRPr="00AA009D">
          <w:rPr>
            <w:color w:val="000000"/>
          </w:rPr>
          <w:t xml:space="preserve"> a subset of demand </w:t>
        </w:r>
      </w:ins>
      <w:ins w:id="911" w:author="tim liptrot" w:date="2020-04-26T20:05:00Z">
        <w:r w:rsidR="005F686B" w:rsidRPr="00AA009D">
          <w:rPr>
            <w:color w:val="000000"/>
          </w:rPr>
          <w:t>management</w:t>
        </w:r>
      </w:ins>
      <w:ins w:id="912" w:author="tim liptrot" w:date="2020-04-26T19:40:00Z">
        <w:r w:rsidR="00416B0F" w:rsidRPr="00AA009D">
          <w:rPr>
            <w:color w:val="000000"/>
          </w:rPr>
          <w:t>) pl</w:t>
        </w:r>
      </w:ins>
      <w:ins w:id="913" w:author="tim liptrot" w:date="2020-04-26T19:41:00Z">
        <w:r w:rsidR="00416B0F" w:rsidRPr="00AA009D">
          <w:rPr>
            <w:color w:val="000000"/>
          </w:rPr>
          <w:t>aced the donors as the most in favo</w:t>
        </w:r>
      </w:ins>
      <w:ins w:id="914" w:author="Hussam Hussein" w:date="2020-05-11T00:31:00Z">
        <w:r w:rsidR="00106C7F" w:rsidRPr="00AA009D">
          <w:rPr>
            <w:color w:val="000000"/>
          </w:rPr>
          <w:t>u</w:t>
        </w:r>
      </w:ins>
      <w:ins w:id="915" w:author="tim liptrot" w:date="2020-04-26T19:41:00Z">
        <w:r w:rsidR="00416B0F" w:rsidRPr="00AA009D">
          <w:rPr>
            <w:color w:val="000000"/>
          </w:rPr>
          <w:t>r social group.</w:t>
        </w:r>
      </w:ins>
      <w:ins w:id="916" w:author="tim liptrot" w:date="2020-04-26T19:09:00Z">
        <w:r w:rsidRPr="00AA009D">
          <w:rPr>
            <w:color w:val="000000"/>
          </w:rPr>
          <w:t xml:space="preserve"> </w:t>
        </w:r>
      </w:ins>
      <w:ins w:id="917" w:author="tim liptrot" w:date="2020-04-26T19:41:00Z">
        <w:r w:rsidR="00416B0F" w:rsidRPr="00AA009D">
          <w:rPr>
            <w:color w:val="000000"/>
          </w:rPr>
          <w:t>However,</w:t>
        </w:r>
      </w:ins>
      <w:ins w:id="918" w:author="tim liptrot" w:date="2020-04-26T19:09:00Z">
        <w:r w:rsidRPr="00AA009D">
          <w:rPr>
            <w:color w:val="000000"/>
          </w:rPr>
          <w:t xml:space="preserve"> the many development agencies working in Jordan sometimes </w:t>
        </w:r>
      </w:ins>
      <w:ins w:id="919" w:author="tim liptrot" w:date="2020-05-12T15:42:00Z">
        <w:r w:rsidR="001A6DF0" w:rsidRPr="00AA009D">
          <w:rPr>
            <w:color w:val="000000"/>
          </w:rPr>
          <w:t>led</w:t>
        </w:r>
      </w:ins>
      <w:ins w:id="920" w:author="tim liptrot" w:date="2020-04-26T19:10:00Z">
        <w:r w:rsidR="005A19DA" w:rsidRPr="00AA009D">
          <w:rPr>
            <w:color w:val="000000"/>
          </w:rPr>
          <w:t xml:space="preserve"> to policies against rural-urban reallocation (Interview with MWI policy maker, interview 9).</w:t>
        </w:r>
      </w:ins>
    </w:p>
    <w:p w14:paraId="5744F706" w14:textId="77777777" w:rsidR="00D04CDF" w:rsidRPr="00AA009D" w:rsidRDefault="00416B0F" w:rsidP="00D04CDF">
      <w:pPr>
        <w:pBdr>
          <w:top w:val="nil"/>
          <w:left w:val="nil"/>
          <w:bottom w:val="nil"/>
          <w:right w:val="nil"/>
          <w:between w:val="nil"/>
        </w:pBdr>
        <w:rPr>
          <w:ins w:id="921" w:author="tim liptrot" w:date="2020-05-06T16:44:00Z"/>
          <w:color w:val="000000"/>
        </w:rPr>
      </w:pPr>
      <w:ins w:id="922" w:author="tim liptrot" w:date="2020-04-26T19:41:00Z">
        <w:r w:rsidRPr="00AA009D">
          <w:rPr>
            <w:color w:val="000000"/>
          </w:rPr>
          <w:t xml:space="preserve">Ultimately, for </w:t>
        </w:r>
      </w:ins>
      <w:ins w:id="923" w:author="tim liptrot" w:date="2020-04-26T19:42:00Z">
        <w:r w:rsidRPr="00AA009D">
          <w:rPr>
            <w:color w:val="000000"/>
          </w:rPr>
          <w:t xml:space="preserve">the World Bank, the MWI and most donor agencies </w:t>
        </w:r>
      </w:ins>
      <w:ins w:id="924" w:author="tim liptrot" w:date="2020-04-26T19:41:00Z">
        <w:r w:rsidRPr="00AA009D">
          <w:rPr>
            <w:color w:val="000000"/>
          </w:rPr>
          <w:t>the urban supply issues required policies to constr</w:t>
        </w:r>
      </w:ins>
      <w:ins w:id="925" w:author="tim liptrot" w:date="2020-04-26T19:42:00Z">
        <w:r w:rsidRPr="00AA009D">
          <w:rPr>
            <w:color w:val="000000"/>
          </w:rPr>
          <w:t xml:space="preserve">ain the agricultural use of groundwater for the express purpose of protecting or increasing </w:t>
        </w:r>
      </w:ins>
      <w:ins w:id="926" w:author="tim liptrot" w:date="2020-04-26T19:43:00Z">
        <w:r w:rsidRPr="00AA009D">
          <w:rPr>
            <w:color w:val="000000"/>
          </w:rPr>
          <w:t>supply for the M&amp;I sectors. However, despite this consensus there was strong disagreement about how water should be reallocated and, critically, who should be dispossessed.</w:t>
        </w:r>
      </w:ins>
    </w:p>
    <w:p w14:paraId="79BC6AB1" w14:textId="41AC7749" w:rsidR="00E11F6D" w:rsidRPr="00AA009D" w:rsidRDefault="00D04CDF" w:rsidP="00E11F6D">
      <w:pPr>
        <w:pBdr>
          <w:top w:val="nil"/>
          <w:left w:val="nil"/>
          <w:bottom w:val="nil"/>
          <w:right w:val="nil"/>
          <w:between w:val="nil"/>
        </w:pBdr>
        <w:rPr>
          <w:iCs/>
          <w:color w:val="000000"/>
        </w:rPr>
      </w:pPr>
      <w:ins w:id="927" w:author="tim liptrot" w:date="2020-05-06T16:45:00Z">
        <w:r w:rsidRPr="00AA009D">
          <w:rPr>
            <w:color w:val="000000"/>
          </w:rPr>
          <w:t xml:space="preserve">Outside of </w:t>
        </w:r>
        <w:proofErr w:type="gramStart"/>
        <w:r w:rsidRPr="00AA009D">
          <w:rPr>
            <w:color w:val="000000"/>
          </w:rPr>
          <w:t>the aforementioned,</w:t>
        </w:r>
      </w:ins>
      <w:ins w:id="928" w:author="tim liptrot" w:date="2020-05-06T16:44:00Z">
        <w:r w:rsidRPr="00AA009D">
          <w:rPr>
            <w:color w:val="000000"/>
          </w:rPr>
          <w:t xml:space="preserve"> many</w:t>
        </w:r>
        <w:proofErr w:type="gramEnd"/>
        <w:r w:rsidRPr="00AA009D">
          <w:rPr>
            <w:color w:val="000000"/>
          </w:rPr>
          <w:t xml:space="preserve"> important political actors remained strongly opposed to reallocation</w:t>
        </w:r>
      </w:ins>
      <w:r w:rsidR="00E11F6D" w:rsidRPr="00AA009D">
        <w:rPr>
          <w:color w:val="000000"/>
        </w:rPr>
        <w:t xml:space="preserve"> </w:t>
      </w:r>
      <w:ins w:id="929" w:author="tim liptrot" w:date="2020-04-28T22:47:00Z">
        <w:r w:rsidR="00E11F6D" w:rsidRPr="00AA009D">
          <w:rPr>
            <w:iCs/>
            <w:color w:val="000000"/>
          </w:rPr>
          <w:t>(</w:t>
        </w:r>
      </w:ins>
      <w:proofErr w:type="spellStart"/>
      <w:ins w:id="930" w:author="tim liptrot" w:date="2020-04-28T22:51:00Z">
        <w:r w:rsidR="00E11F6D" w:rsidRPr="00AA009D">
          <w:rPr>
            <w:iCs/>
            <w:color w:val="000000"/>
          </w:rPr>
          <w:t>Keulertz</w:t>
        </w:r>
        <w:proofErr w:type="spellEnd"/>
        <w:r w:rsidR="00E11F6D" w:rsidRPr="00AA009D">
          <w:rPr>
            <w:iCs/>
            <w:color w:val="000000"/>
          </w:rPr>
          <w:t>, 2014; Zeitoun et al</w:t>
        </w:r>
      </w:ins>
      <w:ins w:id="931" w:author="Hussam Hussein" w:date="2020-05-11T00:34:00Z">
        <w:r w:rsidR="00E11F6D" w:rsidRPr="00AA009D">
          <w:rPr>
            <w:iCs/>
            <w:color w:val="000000"/>
          </w:rPr>
          <w:t>.</w:t>
        </w:r>
      </w:ins>
      <w:ins w:id="932" w:author="tim liptrot" w:date="2020-04-28T22:51:00Z">
        <w:del w:id="933" w:author="Hussam Hussein" w:date="2020-05-11T00:34:00Z">
          <w:r w:rsidR="00E11F6D" w:rsidRPr="00AA009D" w:rsidDel="00106C7F">
            <w:rPr>
              <w:iCs/>
              <w:color w:val="000000"/>
            </w:rPr>
            <w:delText>l</w:delText>
          </w:r>
        </w:del>
        <w:r w:rsidR="00E11F6D" w:rsidRPr="00AA009D">
          <w:rPr>
            <w:iCs/>
            <w:color w:val="000000"/>
          </w:rPr>
          <w:t>, 2012; Hagan, 2008; almost all intervie</w:t>
        </w:r>
      </w:ins>
      <w:ins w:id="934" w:author="tim liptrot" w:date="2020-04-28T22:52:00Z">
        <w:r w:rsidR="00E11F6D" w:rsidRPr="00AA009D">
          <w:rPr>
            <w:iCs/>
            <w:color w:val="000000"/>
          </w:rPr>
          <w:t>ws)</w:t>
        </w:r>
      </w:ins>
      <w:ins w:id="935" w:author="tim liptrot" w:date="2020-05-06T16:44:00Z">
        <w:r w:rsidRPr="00AA009D">
          <w:rPr>
            <w:color w:val="000000"/>
          </w:rPr>
          <w:t xml:space="preserve">. Agricultural elites, farmers, the Ministry of Agriculture and perhaps even the </w:t>
        </w:r>
        <w:proofErr w:type="gramStart"/>
        <w:r w:rsidRPr="00AA009D">
          <w:rPr>
            <w:color w:val="000000"/>
          </w:rPr>
          <w:t>general public</w:t>
        </w:r>
        <w:proofErr w:type="gramEnd"/>
        <w:r w:rsidRPr="00AA009D">
          <w:rPr>
            <w:color w:val="000000"/>
          </w:rPr>
          <w:t xml:space="preserve"> remained opposed to agricultural to urban reallocation (Zeitoun </w:t>
        </w:r>
      </w:ins>
      <w:ins w:id="936" w:author="tim liptrot" w:date="2020-05-12T13:09:00Z">
        <w:r w:rsidR="00CD1103" w:rsidRPr="00AA009D">
          <w:rPr>
            <w:color w:val="000000"/>
          </w:rPr>
          <w:t>et al.</w:t>
        </w:r>
      </w:ins>
      <w:ins w:id="937" w:author="tim liptrot" w:date="2020-05-06T16:44:00Z">
        <w:r w:rsidRPr="00AA009D">
          <w:rPr>
            <w:color w:val="000000"/>
          </w:rPr>
          <w:t>, 2012). Powerful political families with interests in agriculture resisted both discussion and implementation (</w:t>
        </w:r>
        <w:proofErr w:type="spellStart"/>
        <w:r w:rsidRPr="00AA009D">
          <w:rPr>
            <w:color w:val="000000"/>
          </w:rPr>
          <w:t>Keulertz</w:t>
        </w:r>
        <w:proofErr w:type="spellEnd"/>
        <w:r w:rsidRPr="00AA009D">
          <w:rPr>
            <w:color w:val="000000"/>
          </w:rPr>
          <w:t xml:space="preserve">, 2014). The parliament, </w:t>
        </w:r>
        <w:del w:id="938" w:author="Hussam Hussein" w:date="2020-05-11T00:31:00Z">
          <w:r w:rsidRPr="00AA009D" w:rsidDel="00106C7F">
            <w:rPr>
              <w:color w:val="000000"/>
            </w:rPr>
            <w:delText>disporportianatley</w:delText>
          </w:r>
        </w:del>
      </w:ins>
      <w:ins w:id="939" w:author="Hussam Hussein" w:date="2020-05-11T00:31:00Z">
        <w:r w:rsidR="00106C7F" w:rsidRPr="00AA009D">
          <w:rPr>
            <w:color w:val="000000"/>
          </w:rPr>
          <w:t>disproportionately</w:t>
        </w:r>
      </w:ins>
      <w:ins w:id="940" w:author="tim liptrot" w:date="2020-05-06T16:44:00Z">
        <w:r w:rsidRPr="00AA009D">
          <w:rPr>
            <w:color w:val="000000"/>
          </w:rPr>
          <w:t xml:space="preserve"> drawn from rural areas, opposed increases in tariffs </w:t>
        </w:r>
      </w:ins>
      <w:r w:rsidR="00E11F6D" w:rsidRPr="00AA009D">
        <w:rPr>
          <w:color w:val="000000"/>
        </w:rPr>
        <w:t xml:space="preserve">and tariff collection </w:t>
      </w:r>
      <w:ins w:id="941" w:author="tim liptrot" w:date="2020-05-06T16:44:00Z">
        <w:r w:rsidRPr="00AA009D">
          <w:rPr>
            <w:color w:val="000000"/>
          </w:rPr>
          <w:t>(Yorke</w:t>
        </w:r>
      </w:ins>
      <w:r w:rsidR="00D92CAE" w:rsidRPr="00AA009D">
        <w:rPr>
          <w:color w:val="000000"/>
        </w:rPr>
        <w:t>,</w:t>
      </w:r>
      <w:ins w:id="942" w:author="tim liptrot" w:date="2020-05-06T16:44:00Z">
        <w:r w:rsidRPr="00AA009D">
          <w:rPr>
            <w:color w:val="000000"/>
          </w:rPr>
          <w:t xml:space="preserve"> 2013</w:t>
        </w:r>
      </w:ins>
      <w:r w:rsidR="00D92CAE" w:rsidRPr="00AA009D">
        <w:rPr>
          <w:color w:val="000000"/>
        </w:rPr>
        <w:t>: Yorke, 2016</w:t>
      </w:r>
      <w:ins w:id="943" w:author="tim liptrot" w:date="2020-05-06T16:44:00Z">
        <w:r w:rsidRPr="00AA009D">
          <w:rPr>
            <w:color w:val="000000"/>
          </w:rPr>
          <w:t>).</w:t>
        </w:r>
      </w:ins>
      <w:r w:rsidR="00E11F6D" w:rsidRPr="00AA009D">
        <w:rPr>
          <w:iCs/>
          <w:color w:val="000000"/>
        </w:rPr>
        <w:t xml:space="preserve"> F</w:t>
      </w:r>
      <w:ins w:id="944" w:author="tim liptrot" w:date="2020-04-28T22:52:00Z">
        <w:r w:rsidR="00E11F6D" w:rsidRPr="00AA009D">
          <w:rPr>
            <w:iCs/>
            <w:color w:val="000000"/>
          </w:rPr>
          <w:t xml:space="preserve">amilies within the “shadow state” such as the Masri family strongly </w:t>
        </w:r>
      </w:ins>
      <w:ins w:id="945" w:author="tim liptrot" w:date="2020-04-28T22:53:00Z">
        <w:r w:rsidR="00E11F6D" w:rsidRPr="00AA009D">
          <w:rPr>
            <w:iCs/>
            <w:color w:val="000000"/>
          </w:rPr>
          <w:t>opposed response plans despite urban water shortages (</w:t>
        </w:r>
        <w:proofErr w:type="spellStart"/>
        <w:r w:rsidR="00E11F6D" w:rsidRPr="00AA009D">
          <w:rPr>
            <w:iCs/>
            <w:color w:val="000000"/>
          </w:rPr>
          <w:t>Keulertz</w:t>
        </w:r>
        <w:proofErr w:type="spellEnd"/>
        <w:r w:rsidR="00E11F6D" w:rsidRPr="00AA009D">
          <w:rPr>
            <w:iCs/>
            <w:color w:val="000000"/>
          </w:rPr>
          <w:t>, 2014).</w:t>
        </w:r>
      </w:ins>
    </w:p>
    <w:p w14:paraId="32BB67D4" w14:textId="678E912B" w:rsidR="00416B0F" w:rsidRPr="00AA009D" w:rsidRDefault="006257F0" w:rsidP="00722600">
      <w:pPr>
        <w:pBdr>
          <w:top w:val="nil"/>
          <w:left w:val="nil"/>
          <w:bottom w:val="nil"/>
          <w:right w:val="nil"/>
          <w:between w:val="nil"/>
        </w:pBdr>
        <w:rPr>
          <w:ins w:id="946" w:author="tim liptrot" w:date="2020-04-26T20:18:00Z"/>
          <w:i/>
          <w:color w:val="000000"/>
        </w:rPr>
      </w:pPr>
      <w:ins w:id="947" w:author="tim liptrot" w:date="2020-04-26T20:18:00Z">
        <w:r w:rsidRPr="00AA009D">
          <w:rPr>
            <w:i/>
            <w:color w:val="000000"/>
          </w:rPr>
          <w:t>Two Reallocation Strategies</w:t>
        </w:r>
      </w:ins>
    </w:p>
    <w:p w14:paraId="0B9F55CA" w14:textId="4335FF9A" w:rsidR="007015AB" w:rsidRPr="00AA009D" w:rsidRDefault="007015AB" w:rsidP="00722600">
      <w:pPr>
        <w:pBdr>
          <w:top w:val="nil"/>
          <w:left w:val="nil"/>
          <w:bottom w:val="nil"/>
          <w:right w:val="nil"/>
          <w:between w:val="nil"/>
        </w:pBdr>
        <w:rPr>
          <w:ins w:id="948" w:author="tim liptrot" w:date="2020-04-26T20:27:00Z"/>
          <w:iCs/>
          <w:color w:val="000000"/>
        </w:rPr>
      </w:pPr>
      <w:ins w:id="949" w:author="tim liptrot" w:date="2020-04-26T20:27:00Z">
        <w:r w:rsidRPr="00AA009D">
          <w:rPr>
            <w:iCs/>
            <w:color w:val="000000"/>
          </w:rPr>
          <w:t xml:space="preserve">This section describes two </w:t>
        </w:r>
        <w:proofErr w:type="spellStart"/>
        <w:r w:rsidRPr="00AA009D">
          <w:rPr>
            <w:iCs/>
            <w:color w:val="000000"/>
          </w:rPr>
          <w:t>reallocative</w:t>
        </w:r>
        <w:proofErr w:type="spellEnd"/>
        <w:r w:rsidRPr="00AA009D">
          <w:rPr>
            <w:iCs/>
            <w:color w:val="000000"/>
          </w:rPr>
          <w:t xml:space="preserve"> strat</w:t>
        </w:r>
      </w:ins>
      <w:ins w:id="950" w:author="tim liptrot" w:date="2020-04-26T20:28:00Z">
        <w:r w:rsidRPr="00AA009D">
          <w:rPr>
            <w:iCs/>
            <w:color w:val="000000"/>
          </w:rPr>
          <w:t xml:space="preserve">egies which were proposed by the World Bank and the MWI, respectively, and were heavily debated within the pro-reallocation camp in the period between 1997 and the reappointment of </w:t>
        </w:r>
      </w:ins>
      <w:proofErr w:type="spellStart"/>
      <w:ins w:id="951" w:author="tim liptrot" w:date="2020-05-13T13:26:00Z">
        <w:r w:rsidR="00375785" w:rsidRPr="00AA009D">
          <w:rPr>
            <w:iCs/>
            <w:color w:val="000000"/>
          </w:rPr>
          <w:t>Hazim</w:t>
        </w:r>
      </w:ins>
      <w:proofErr w:type="spellEnd"/>
      <w:ins w:id="952" w:author="tim liptrot" w:date="2020-04-26T20:28:00Z">
        <w:r w:rsidRPr="00AA009D">
          <w:rPr>
            <w:iCs/>
            <w:color w:val="000000"/>
          </w:rPr>
          <w:t xml:space="preserve"> El-</w:t>
        </w:r>
      </w:ins>
      <w:ins w:id="953" w:author="tim liptrot" w:date="2020-05-13T13:29:00Z">
        <w:r w:rsidR="00375785" w:rsidRPr="00AA009D">
          <w:rPr>
            <w:iCs/>
            <w:color w:val="000000"/>
          </w:rPr>
          <w:t>Naser</w:t>
        </w:r>
      </w:ins>
      <w:ins w:id="954" w:author="tim liptrot" w:date="2020-04-26T20:28:00Z">
        <w:r w:rsidRPr="00AA009D">
          <w:rPr>
            <w:iCs/>
            <w:color w:val="000000"/>
          </w:rPr>
          <w:t xml:space="preserve"> in 2010.</w:t>
        </w:r>
      </w:ins>
      <w:ins w:id="955" w:author="tim liptrot" w:date="2020-04-26T20:29:00Z">
        <w:r w:rsidRPr="00AA009D">
          <w:rPr>
            <w:iCs/>
            <w:color w:val="000000"/>
          </w:rPr>
          <w:t xml:space="preserve"> It begins with a brief description of the policies which had been implemented at that time.</w:t>
        </w:r>
      </w:ins>
    </w:p>
    <w:p w14:paraId="208B3452" w14:textId="77777777" w:rsidR="00E11F6D" w:rsidRPr="00AA009D" w:rsidRDefault="006257F0" w:rsidP="00E11F6D">
      <w:pPr>
        <w:pBdr>
          <w:top w:val="nil"/>
          <w:left w:val="nil"/>
          <w:bottom w:val="nil"/>
          <w:right w:val="nil"/>
          <w:between w:val="nil"/>
        </w:pBdr>
        <w:rPr>
          <w:iCs/>
          <w:color w:val="000000"/>
        </w:rPr>
      </w:pPr>
      <w:ins w:id="956" w:author="tim liptrot" w:date="2020-04-26T20:19:00Z">
        <w:r w:rsidRPr="00AA009D">
          <w:rPr>
            <w:iCs/>
            <w:color w:val="000000"/>
          </w:rPr>
          <w:t xml:space="preserve">From 1997 to 2010 (when </w:t>
        </w:r>
      </w:ins>
      <w:proofErr w:type="spellStart"/>
      <w:ins w:id="957" w:author="tim liptrot" w:date="2020-05-13T13:26:00Z">
        <w:r w:rsidR="00375785" w:rsidRPr="00AA009D">
          <w:rPr>
            <w:iCs/>
            <w:color w:val="000000"/>
          </w:rPr>
          <w:t>Hazim</w:t>
        </w:r>
      </w:ins>
      <w:proofErr w:type="spellEnd"/>
      <w:ins w:id="958" w:author="tim liptrot" w:date="2020-04-26T20:19:00Z">
        <w:r w:rsidRPr="00AA009D">
          <w:rPr>
            <w:iCs/>
            <w:color w:val="000000"/>
          </w:rPr>
          <w:t xml:space="preserve"> El-</w:t>
        </w:r>
      </w:ins>
      <w:ins w:id="959" w:author="tim liptrot" w:date="2020-05-13T13:29:00Z">
        <w:r w:rsidR="00375785" w:rsidRPr="00AA009D">
          <w:rPr>
            <w:iCs/>
            <w:color w:val="000000"/>
          </w:rPr>
          <w:t>Naser</w:t>
        </w:r>
      </w:ins>
      <w:ins w:id="960" w:author="tim liptrot" w:date="2020-04-26T20:19:00Z">
        <w:r w:rsidRPr="00AA009D">
          <w:rPr>
            <w:iCs/>
            <w:color w:val="000000"/>
          </w:rPr>
          <w:t xml:space="preserve"> was reappointed), water tariffs on agricultural groundwater had been passed into </w:t>
        </w:r>
        <w:proofErr w:type="gramStart"/>
        <w:r w:rsidRPr="00AA009D">
          <w:rPr>
            <w:iCs/>
            <w:color w:val="000000"/>
          </w:rPr>
          <w:t>law, but</w:t>
        </w:r>
        <w:proofErr w:type="gramEnd"/>
        <w:r w:rsidRPr="00AA009D">
          <w:rPr>
            <w:iCs/>
            <w:color w:val="000000"/>
          </w:rPr>
          <w:t xml:space="preserve"> were not enforced. At the insist</w:t>
        </w:r>
      </w:ins>
      <w:ins w:id="961" w:author="tim liptrot" w:date="2020-04-26T20:20:00Z">
        <w:r w:rsidRPr="00AA009D">
          <w:rPr>
            <w:iCs/>
            <w:color w:val="000000"/>
          </w:rPr>
          <w:t xml:space="preserve">ence of the World Bank and the German </w:t>
        </w:r>
        <w:proofErr w:type="spellStart"/>
        <w:r w:rsidRPr="00AA009D">
          <w:rPr>
            <w:iCs/>
            <w:color w:val="000000"/>
          </w:rPr>
          <w:t>Kreditanstalt</w:t>
        </w:r>
        <w:proofErr w:type="spellEnd"/>
        <w:r w:rsidRPr="00AA009D">
          <w:rPr>
            <w:iCs/>
            <w:color w:val="000000"/>
          </w:rPr>
          <w:t xml:space="preserve"> fur </w:t>
        </w:r>
        <w:proofErr w:type="spellStart"/>
        <w:r w:rsidRPr="00AA009D">
          <w:rPr>
            <w:iCs/>
            <w:color w:val="000000"/>
          </w:rPr>
          <w:t>Wideraufbau</w:t>
        </w:r>
        <w:proofErr w:type="spellEnd"/>
        <w:r w:rsidRPr="00AA009D">
          <w:rPr>
            <w:iCs/>
            <w:color w:val="000000"/>
          </w:rPr>
          <w:t xml:space="preserve"> </w:t>
        </w:r>
        <w:proofErr w:type="spellStart"/>
        <w:r w:rsidRPr="00AA009D">
          <w:rPr>
            <w:iCs/>
            <w:color w:val="000000"/>
          </w:rPr>
          <w:t>Bankegruppe</w:t>
        </w:r>
        <w:proofErr w:type="spellEnd"/>
        <w:r w:rsidRPr="00AA009D">
          <w:rPr>
            <w:iCs/>
            <w:color w:val="000000"/>
          </w:rPr>
          <w:t xml:space="preserve"> (KFW)</w:t>
        </w:r>
      </w:ins>
      <w:ins w:id="962" w:author="tim liptrot" w:date="2020-04-26T20:24:00Z">
        <w:r w:rsidRPr="00AA009D">
          <w:rPr>
            <w:iCs/>
            <w:color w:val="000000"/>
          </w:rPr>
          <w:t xml:space="preserve">, </w:t>
        </w:r>
      </w:ins>
      <w:ins w:id="963" w:author="tim liptrot" w:date="2020-04-26T20:33:00Z">
        <w:r w:rsidR="007015AB" w:rsidRPr="00AA009D">
          <w:rPr>
            <w:iCs/>
            <w:color w:val="000000"/>
          </w:rPr>
          <w:t xml:space="preserve">the tariff law was passed, price controls for crops were terminated, </w:t>
        </w:r>
      </w:ins>
      <w:ins w:id="964" w:author="tim liptrot" w:date="2020-04-26T20:34:00Z">
        <w:r w:rsidR="007015AB" w:rsidRPr="00AA009D">
          <w:rPr>
            <w:iCs/>
            <w:color w:val="000000"/>
          </w:rPr>
          <w:t xml:space="preserve">subsidies for wheat and barley were removed, and </w:t>
        </w:r>
      </w:ins>
      <w:ins w:id="965" w:author="tim liptrot" w:date="2020-04-26T20:35:00Z">
        <w:r w:rsidR="00F636FF" w:rsidRPr="00AA009D">
          <w:rPr>
            <w:iCs/>
            <w:color w:val="000000"/>
          </w:rPr>
          <w:t>pastoralist subsidies were cut (affecting Jordan’s poorest f</w:t>
        </w:r>
      </w:ins>
      <w:ins w:id="966" w:author="tim liptrot" w:date="2020-04-26T20:36:00Z">
        <w:r w:rsidR="00F636FF" w:rsidRPr="00AA009D">
          <w:rPr>
            <w:iCs/>
            <w:color w:val="000000"/>
          </w:rPr>
          <w:t>armer group)</w:t>
        </w:r>
      </w:ins>
      <w:ins w:id="967" w:author="tim liptrot" w:date="2020-04-26T20:34:00Z">
        <w:r w:rsidR="007015AB" w:rsidRPr="00AA009D">
          <w:rPr>
            <w:iCs/>
            <w:color w:val="000000"/>
          </w:rPr>
          <w:t>.</w:t>
        </w:r>
      </w:ins>
      <w:ins w:id="968" w:author="tim liptrot" w:date="2020-04-26T20:40:00Z">
        <w:r w:rsidR="00F636FF" w:rsidRPr="00AA009D">
          <w:rPr>
            <w:iCs/>
            <w:color w:val="000000"/>
          </w:rPr>
          <w:t xml:space="preserve"> Meanwhile, several protections remained in place, including protective </w:t>
        </w:r>
      </w:ins>
      <w:ins w:id="969" w:author="tim liptrot" w:date="2020-04-26T20:41:00Z">
        <w:r w:rsidR="00F636FF" w:rsidRPr="00AA009D">
          <w:rPr>
            <w:iCs/>
            <w:color w:val="000000"/>
          </w:rPr>
          <w:t xml:space="preserve">tariffs on </w:t>
        </w:r>
      </w:ins>
      <w:ins w:id="970" w:author="tim liptrot" w:date="2020-04-27T00:02:00Z">
        <w:r w:rsidR="00A12288" w:rsidRPr="00AA009D">
          <w:rPr>
            <w:iCs/>
            <w:color w:val="000000"/>
          </w:rPr>
          <w:t>some</w:t>
        </w:r>
      </w:ins>
      <w:ins w:id="971" w:author="tim liptrot" w:date="2020-04-26T20:41:00Z">
        <w:r w:rsidR="00F636FF" w:rsidRPr="00AA009D">
          <w:rPr>
            <w:iCs/>
            <w:color w:val="000000"/>
          </w:rPr>
          <w:t xml:space="preserve"> low-water-efficiency goods such as bananas (Pittman 2004; Hussein, 2019).</w:t>
        </w:r>
      </w:ins>
      <w:ins w:id="972" w:author="tim liptrot" w:date="2020-04-26T20:34:00Z">
        <w:r w:rsidR="007015AB" w:rsidRPr="00AA009D">
          <w:rPr>
            <w:iCs/>
            <w:color w:val="000000"/>
          </w:rPr>
          <w:t xml:space="preserve"> </w:t>
        </w:r>
      </w:ins>
      <w:ins w:id="973" w:author="tim liptrot" w:date="2020-04-27T00:02:00Z">
        <w:r w:rsidR="00A12288" w:rsidRPr="00AA009D">
          <w:rPr>
            <w:iCs/>
            <w:color w:val="000000"/>
          </w:rPr>
          <w:t>Furthermore</w:t>
        </w:r>
      </w:ins>
      <w:ins w:id="974" w:author="tim liptrot" w:date="2020-04-26T20:34:00Z">
        <w:r w:rsidR="007015AB" w:rsidRPr="00AA009D">
          <w:rPr>
            <w:iCs/>
            <w:color w:val="000000"/>
          </w:rPr>
          <w:t>, the Jordanian government refus</w:t>
        </w:r>
      </w:ins>
      <w:ins w:id="975" w:author="tim liptrot" w:date="2020-04-26T20:35:00Z">
        <w:r w:rsidR="007015AB" w:rsidRPr="00AA009D">
          <w:rPr>
            <w:iCs/>
            <w:color w:val="000000"/>
          </w:rPr>
          <w:t xml:space="preserve">ed to raise the water tariff to the World Bank’s recommended level leading to </w:t>
        </w:r>
      </w:ins>
      <w:proofErr w:type="spellStart"/>
      <w:ins w:id="976" w:author="tim liptrot" w:date="2020-04-26T20:39:00Z">
        <w:r w:rsidR="00F636FF" w:rsidRPr="00AA009D">
          <w:rPr>
            <w:iCs/>
            <w:color w:val="000000"/>
          </w:rPr>
          <w:t>KfW</w:t>
        </w:r>
        <w:proofErr w:type="spellEnd"/>
        <w:r w:rsidR="00F636FF" w:rsidRPr="00AA009D">
          <w:rPr>
            <w:iCs/>
            <w:color w:val="000000"/>
          </w:rPr>
          <w:t xml:space="preserve"> </w:t>
        </w:r>
      </w:ins>
      <w:ins w:id="977" w:author="tim liptrot" w:date="2020-04-26T20:40:00Z">
        <w:r w:rsidR="00F636FF" w:rsidRPr="00AA009D">
          <w:rPr>
            <w:iCs/>
            <w:color w:val="000000"/>
          </w:rPr>
          <w:t>cancelling a portion of their loan.</w:t>
        </w:r>
      </w:ins>
      <w:ins w:id="978" w:author="tim liptrot" w:date="2020-04-26T20:41:00Z">
        <w:r w:rsidR="00F636FF" w:rsidRPr="00AA009D">
          <w:rPr>
            <w:iCs/>
            <w:color w:val="000000"/>
          </w:rPr>
          <w:t xml:space="preserve"> </w:t>
        </w:r>
      </w:ins>
    </w:p>
    <w:p w14:paraId="36DE8576" w14:textId="1762FE91" w:rsidR="00503083" w:rsidRPr="00AA009D" w:rsidRDefault="00E11F6D" w:rsidP="00E11F6D">
      <w:pPr>
        <w:pBdr>
          <w:top w:val="nil"/>
          <w:left w:val="nil"/>
          <w:bottom w:val="nil"/>
          <w:right w:val="nil"/>
          <w:between w:val="nil"/>
        </w:pBdr>
        <w:rPr>
          <w:ins w:id="979" w:author="tim liptrot" w:date="2020-04-26T23:22:00Z"/>
          <w:iCs/>
          <w:color w:val="000000"/>
        </w:rPr>
      </w:pPr>
      <w:ins w:id="980" w:author="tim liptrot" w:date="2020-04-28T22:53:00Z">
        <w:r w:rsidRPr="00AA009D">
          <w:rPr>
            <w:iCs/>
            <w:color w:val="000000"/>
          </w:rPr>
          <w:t>After the 1997 tariff law, t</w:t>
        </w:r>
      </w:ins>
      <w:ins w:id="981" w:author="tim liptrot" w:date="2020-04-26T20:42:00Z">
        <w:r w:rsidRPr="00AA009D">
          <w:rPr>
            <w:iCs/>
            <w:color w:val="000000"/>
          </w:rPr>
          <w:t>he</w:t>
        </w:r>
      </w:ins>
      <w:ins w:id="982" w:author="tim liptrot" w:date="2020-04-26T23:16:00Z">
        <w:r w:rsidRPr="00AA009D">
          <w:rPr>
            <w:iCs/>
            <w:color w:val="000000"/>
          </w:rPr>
          <w:t xml:space="preserve"> </w:t>
        </w:r>
      </w:ins>
      <w:ins w:id="983" w:author="tim liptrot" w:date="2020-04-26T23:17:00Z">
        <w:r w:rsidRPr="00AA009D">
          <w:rPr>
            <w:iCs/>
            <w:color w:val="000000"/>
          </w:rPr>
          <w:t xml:space="preserve">lobbying farmers succeeded in amending the law to increase </w:t>
        </w:r>
      </w:ins>
      <w:ins w:id="984" w:author="tim liptrot" w:date="2020-04-26T23:18:00Z">
        <w:r w:rsidRPr="00AA009D">
          <w:rPr>
            <w:iCs/>
            <w:color w:val="000000"/>
          </w:rPr>
          <w:t xml:space="preserve">their allowance of free water (after which </w:t>
        </w:r>
      </w:ins>
      <w:ins w:id="985" w:author="tim liptrot" w:date="2020-04-27T00:03:00Z">
        <w:r w:rsidRPr="00AA009D">
          <w:rPr>
            <w:iCs/>
            <w:color w:val="000000"/>
          </w:rPr>
          <w:t>the tariff begins)</w:t>
        </w:r>
      </w:ins>
      <w:ins w:id="986" w:author="tim liptrot" w:date="2020-04-26T23:18:00Z">
        <w:r w:rsidRPr="00AA009D">
          <w:rPr>
            <w:iCs/>
            <w:color w:val="000000"/>
          </w:rPr>
          <w:t xml:space="preserve"> to 150 </w:t>
        </w:r>
        <w:proofErr w:type="spellStart"/>
        <w:r w:rsidRPr="00AA009D">
          <w:rPr>
            <w:iCs/>
            <w:color w:val="000000"/>
          </w:rPr>
          <w:t>k</w:t>
        </w:r>
      </w:ins>
      <w:ins w:id="987" w:author="tim liptrot" w:date="2020-04-27T00:03:00Z">
        <w:r w:rsidRPr="00AA009D">
          <w:rPr>
            <w:iCs/>
            <w:color w:val="000000"/>
          </w:rPr>
          <w:t>c</w:t>
        </w:r>
      </w:ins>
      <w:ins w:id="988" w:author="tim liptrot" w:date="2020-04-26T23:18:00Z">
        <w:r w:rsidRPr="00AA009D">
          <w:rPr>
            <w:iCs/>
            <w:color w:val="000000"/>
          </w:rPr>
          <w:t>m</w:t>
        </w:r>
      </w:ins>
      <w:proofErr w:type="spellEnd"/>
      <w:ins w:id="989" w:author="tim liptrot" w:date="2020-04-26T23:19:00Z">
        <w:r w:rsidRPr="00AA009D">
          <w:rPr>
            <w:iCs/>
            <w:color w:val="000000"/>
          </w:rPr>
          <w:t>/yr</w:t>
        </w:r>
      </w:ins>
      <w:ins w:id="990" w:author="tim liptrot" w:date="2020-04-26T23:18:00Z">
        <w:r w:rsidRPr="00AA009D">
          <w:rPr>
            <w:iCs/>
            <w:color w:val="000000"/>
          </w:rPr>
          <w:t xml:space="preserve">. </w:t>
        </w:r>
      </w:ins>
      <w:ins w:id="991" w:author="tim liptrot" w:date="2020-04-26T23:21:00Z">
        <w:r w:rsidRPr="00AA009D">
          <w:rPr>
            <w:iCs/>
            <w:color w:val="000000"/>
          </w:rPr>
          <w:t xml:space="preserve">Collection of the tariffs was lax and allowed to be compromised </w:t>
        </w:r>
      </w:ins>
      <w:ins w:id="992" w:author="tim liptrot" w:date="2020-04-26T23:22:00Z">
        <w:r w:rsidRPr="00AA009D">
          <w:rPr>
            <w:iCs/>
            <w:color w:val="000000"/>
          </w:rPr>
          <w:t xml:space="preserve">without a forceful response from the MWI until </w:t>
        </w:r>
        <w:r w:rsidRPr="00AA009D">
          <w:rPr>
            <w:iCs/>
            <w:color w:val="000000"/>
          </w:rPr>
          <w:lastRenderedPageBreak/>
          <w:t>at least 2006 (</w:t>
        </w:r>
        <w:proofErr w:type="spellStart"/>
        <w:r w:rsidRPr="00AA009D">
          <w:rPr>
            <w:iCs/>
            <w:color w:val="000000"/>
          </w:rPr>
          <w:t>Venot</w:t>
        </w:r>
        <w:proofErr w:type="spellEnd"/>
        <w:r w:rsidRPr="00AA009D">
          <w:rPr>
            <w:iCs/>
            <w:color w:val="000000"/>
          </w:rPr>
          <w:t xml:space="preserve"> and </w:t>
        </w:r>
        <w:proofErr w:type="spellStart"/>
        <w:r w:rsidRPr="00AA009D">
          <w:rPr>
            <w:iCs/>
            <w:color w:val="000000"/>
          </w:rPr>
          <w:t>Molle</w:t>
        </w:r>
      </w:ins>
      <w:proofErr w:type="spellEnd"/>
      <w:ins w:id="993" w:author="tim liptrot" w:date="2020-04-26T23:58:00Z">
        <w:r w:rsidRPr="00AA009D">
          <w:rPr>
            <w:iCs/>
            <w:color w:val="000000"/>
          </w:rPr>
          <w:t xml:space="preserve"> 2008). </w:t>
        </w:r>
      </w:ins>
      <w:ins w:id="994" w:author="tim liptrot" w:date="2020-04-27T00:00:00Z">
        <w:r w:rsidRPr="00AA009D">
          <w:rPr>
            <w:iCs/>
            <w:color w:val="000000"/>
          </w:rPr>
          <w:t xml:space="preserve">USAID and the World Bank both perceived the lack of implementation and further reform to constitute mismanagement and </w:t>
        </w:r>
      </w:ins>
      <w:ins w:id="995" w:author="tim liptrot" w:date="2020-04-27T00:01:00Z">
        <w:r w:rsidRPr="00AA009D">
          <w:rPr>
            <w:iCs/>
            <w:color w:val="000000"/>
          </w:rPr>
          <w:t>abandonment of the critical need for reallocation.</w:t>
        </w:r>
      </w:ins>
      <w:ins w:id="996" w:author="tim liptrot" w:date="2020-04-28T12:59:00Z">
        <w:r w:rsidRPr="00AA009D">
          <w:rPr>
            <w:iCs/>
            <w:color w:val="000000"/>
          </w:rPr>
          <w:t xml:space="preserve"> This mounting need and perceived inaction set the context for the following policy debate</w:t>
        </w:r>
      </w:ins>
      <w:ins w:id="997" w:author="tim liptrot" w:date="2020-04-28T22:53:00Z">
        <w:r w:rsidRPr="00AA009D">
          <w:rPr>
            <w:iCs/>
            <w:color w:val="000000"/>
          </w:rPr>
          <w:t xml:space="preserve"> within the pro-re</w:t>
        </w:r>
      </w:ins>
      <w:ins w:id="998" w:author="tim liptrot" w:date="2020-04-28T22:54:00Z">
        <w:r w:rsidRPr="00AA009D">
          <w:rPr>
            <w:iCs/>
            <w:color w:val="000000"/>
          </w:rPr>
          <w:t>allocation groups.</w:t>
        </w:r>
      </w:ins>
    </w:p>
    <w:p w14:paraId="3A0DB359" w14:textId="135F5D70" w:rsidR="00D42AC9" w:rsidRPr="00AA009D" w:rsidRDefault="00D42AC9" w:rsidP="00F84873">
      <w:pPr>
        <w:pBdr>
          <w:top w:val="nil"/>
          <w:left w:val="nil"/>
          <w:bottom w:val="nil"/>
          <w:right w:val="nil"/>
          <w:between w:val="nil"/>
        </w:pBdr>
        <w:rPr>
          <w:ins w:id="999" w:author="tim liptrot" w:date="2020-04-27T00:01:00Z"/>
          <w:iCs/>
          <w:color w:val="000000"/>
        </w:rPr>
      </w:pPr>
      <w:ins w:id="1000" w:author="tim liptrot" w:date="2020-04-28T22:42:00Z">
        <w:r w:rsidRPr="00AA009D">
          <w:rPr>
            <w:i/>
            <w:color w:val="000000"/>
          </w:rPr>
          <w:t xml:space="preserve">Reallocation by market forces in the </w:t>
        </w:r>
      </w:ins>
      <w:ins w:id="1001" w:author="tim liptrot" w:date="2020-04-28T22:43:00Z">
        <w:r w:rsidRPr="00AA009D">
          <w:rPr>
            <w:i/>
            <w:color w:val="000000"/>
          </w:rPr>
          <w:t>northern highlands</w:t>
        </w:r>
      </w:ins>
    </w:p>
    <w:p w14:paraId="43C3D22E" w14:textId="6EDE69B5" w:rsidR="009B6F21" w:rsidRPr="00AA009D" w:rsidRDefault="00A12288" w:rsidP="009B6F21">
      <w:pPr>
        <w:pBdr>
          <w:top w:val="nil"/>
          <w:left w:val="nil"/>
          <w:bottom w:val="nil"/>
          <w:right w:val="nil"/>
          <w:between w:val="nil"/>
        </w:pBdr>
        <w:rPr>
          <w:ins w:id="1002" w:author="tim liptrot" w:date="2020-04-28T13:00:00Z"/>
          <w:iCs/>
          <w:color w:val="000000"/>
        </w:rPr>
      </w:pPr>
      <w:ins w:id="1003" w:author="tim liptrot" w:date="2020-04-27T00:01:00Z">
        <w:r w:rsidRPr="00AA009D">
          <w:rPr>
            <w:iCs/>
            <w:color w:val="000000"/>
          </w:rPr>
          <w:t xml:space="preserve">The World Bank and USAID both pushed for the </w:t>
        </w:r>
      </w:ins>
      <w:ins w:id="1004" w:author="tim liptrot" w:date="2020-04-27T00:02:00Z">
        <w:r w:rsidRPr="00AA009D">
          <w:rPr>
            <w:iCs/>
            <w:color w:val="000000"/>
          </w:rPr>
          <w:t>liberalization of the wa</w:t>
        </w:r>
      </w:ins>
      <w:ins w:id="1005" w:author="tim liptrot" w:date="2020-04-27T00:04:00Z">
        <w:r w:rsidRPr="00AA009D">
          <w:rPr>
            <w:iCs/>
            <w:color w:val="000000"/>
          </w:rPr>
          <w:t>ter sector</w:t>
        </w:r>
      </w:ins>
      <w:r w:rsidR="00E11F6D" w:rsidRPr="00AA009D">
        <w:rPr>
          <w:iCs/>
          <w:color w:val="000000"/>
        </w:rPr>
        <w:t>. With fuel subsidies removed and a tariff on all groundwater use,</w:t>
      </w:r>
      <w:ins w:id="1006" w:author="tim liptrot" w:date="2020-04-27T00:04:00Z">
        <w:r w:rsidRPr="00AA009D">
          <w:rPr>
            <w:iCs/>
            <w:color w:val="000000"/>
          </w:rPr>
          <w:t xml:space="preserve"> </w:t>
        </w:r>
      </w:ins>
      <w:r w:rsidR="00E11F6D" w:rsidRPr="00AA009D">
        <w:rPr>
          <w:iCs/>
          <w:color w:val="000000"/>
        </w:rPr>
        <w:t xml:space="preserve">unprofitable farms would close reducing aquifer overdraft, and therefore increase </w:t>
      </w:r>
      <w:ins w:id="1007" w:author="tim liptrot" w:date="2020-04-27T00:05:00Z">
        <w:r w:rsidRPr="00AA009D">
          <w:rPr>
            <w:iCs/>
            <w:color w:val="000000"/>
          </w:rPr>
          <w:t>M&amp;I s</w:t>
        </w:r>
      </w:ins>
      <w:r w:rsidR="00E11F6D" w:rsidRPr="00AA009D">
        <w:rPr>
          <w:iCs/>
          <w:color w:val="000000"/>
        </w:rPr>
        <w:t>upply</w:t>
      </w:r>
      <w:ins w:id="1008" w:author="tim liptrot" w:date="2020-04-27T00:05:00Z">
        <w:r w:rsidRPr="00AA009D">
          <w:rPr>
            <w:iCs/>
            <w:color w:val="000000"/>
          </w:rPr>
          <w:t xml:space="preserve">. Three main types of policies were recommended: the removal of subsidies, direct or indirect, for irrigated agriculture in the </w:t>
        </w:r>
      </w:ins>
      <w:ins w:id="1009" w:author="tim liptrot" w:date="2020-04-27T00:06:00Z">
        <w:r w:rsidRPr="00AA009D">
          <w:rPr>
            <w:iCs/>
            <w:color w:val="000000"/>
          </w:rPr>
          <w:t xml:space="preserve">highlands, the application of volumetric tariffs for farms to internalized the externalities cost by </w:t>
        </w:r>
      </w:ins>
      <w:ins w:id="1010" w:author="tim liptrot" w:date="2020-04-27T00:07:00Z">
        <w:r w:rsidRPr="00AA009D">
          <w:rPr>
            <w:iCs/>
            <w:color w:val="000000"/>
          </w:rPr>
          <w:t>over pumping</w:t>
        </w:r>
      </w:ins>
      <w:ins w:id="1011" w:author="tim liptrot" w:date="2020-04-27T00:06:00Z">
        <w:r w:rsidRPr="00AA009D">
          <w:rPr>
            <w:iCs/>
            <w:color w:val="000000"/>
          </w:rPr>
          <w:t>, and the outlawing of new farming projects</w:t>
        </w:r>
      </w:ins>
      <w:ins w:id="1012" w:author="tim liptrot" w:date="2020-04-27T00:07:00Z">
        <w:r w:rsidRPr="00AA009D">
          <w:rPr>
            <w:iCs/>
            <w:color w:val="000000"/>
          </w:rPr>
          <w:t xml:space="preserve"> or wells</w:t>
        </w:r>
      </w:ins>
      <w:ins w:id="1013" w:author="tim liptrot" w:date="2020-04-28T11:37:00Z">
        <w:r w:rsidR="009E2739" w:rsidRPr="00AA009D">
          <w:rPr>
            <w:iCs/>
            <w:color w:val="000000"/>
          </w:rPr>
          <w:t xml:space="preserve">. </w:t>
        </w:r>
      </w:ins>
      <w:ins w:id="1014" w:author="tim liptrot" w:date="2020-04-28T12:15:00Z">
        <w:r w:rsidR="00076779" w:rsidRPr="00AA009D">
          <w:rPr>
            <w:iCs/>
            <w:color w:val="000000"/>
          </w:rPr>
          <w:t>We refer to this</w:t>
        </w:r>
      </w:ins>
      <w:ins w:id="1015" w:author="tim liptrot" w:date="2020-04-28T12:17:00Z">
        <w:r w:rsidR="00076779" w:rsidRPr="00AA009D">
          <w:rPr>
            <w:iCs/>
            <w:color w:val="000000"/>
          </w:rPr>
          <w:t xml:space="preserve"> suite o</w:t>
        </w:r>
      </w:ins>
      <w:ins w:id="1016" w:author="tim liptrot" w:date="2020-04-28T12:25:00Z">
        <w:r w:rsidR="002D1567" w:rsidRPr="00AA009D">
          <w:rPr>
            <w:iCs/>
            <w:color w:val="000000"/>
          </w:rPr>
          <w:t xml:space="preserve">f policies as the market-northern </w:t>
        </w:r>
        <w:proofErr w:type="gramStart"/>
        <w:r w:rsidR="002D1567" w:rsidRPr="00AA009D">
          <w:rPr>
            <w:iCs/>
            <w:color w:val="000000"/>
          </w:rPr>
          <w:t>solution,</w:t>
        </w:r>
      </w:ins>
      <w:ins w:id="1017" w:author="tim liptrot" w:date="2020-04-28T12:28:00Z">
        <w:r w:rsidR="002D1567" w:rsidRPr="00AA009D">
          <w:rPr>
            <w:iCs/>
            <w:color w:val="000000"/>
          </w:rPr>
          <w:t xml:space="preserve"> </w:t>
        </w:r>
      </w:ins>
      <w:ins w:id="1018" w:author="tim liptrot" w:date="2020-04-28T12:45:00Z">
        <w:r w:rsidR="00357F14" w:rsidRPr="00AA009D">
          <w:rPr>
            <w:iCs/>
            <w:color w:val="000000"/>
          </w:rPr>
          <w:t>because</w:t>
        </w:r>
        <w:proofErr w:type="gramEnd"/>
        <w:r w:rsidR="00357F14" w:rsidRPr="00AA009D">
          <w:rPr>
            <w:iCs/>
            <w:color w:val="000000"/>
          </w:rPr>
          <w:t xml:space="preserve"> it advocates increasing the cost of water and focusing on the renewable aquifers of </w:t>
        </w:r>
      </w:ins>
      <w:ins w:id="1019" w:author="tim liptrot" w:date="2020-04-28T12:46:00Z">
        <w:r w:rsidR="00357F14" w:rsidRPr="00AA009D">
          <w:rPr>
            <w:iCs/>
            <w:color w:val="000000"/>
          </w:rPr>
          <w:t>north Jordan.</w:t>
        </w:r>
      </w:ins>
      <w:ins w:id="1020" w:author="tim liptrot" w:date="2020-04-28T12:54:00Z">
        <w:r w:rsidR="00357F14" w:rsidRPr="00AA009D">
          <w:rPr>
            <w:iCs/>
            <w:color w:val="000000"/>
          </w:rPr>
          <w:t xml:space="preserve"> </w:t>
        </w:r>
      </w:ins>
      <w:ins w:id="1021" w:author="tim liptrot" w:date="2020-04-28T13:00:00Z">
        <w:r w:rsidR="009B6F21" w:rsidRPr="00AA009D">
          <w:rPr>
            <w:iCs/>
            <w:color w:val="000000"/>
          </w:rPr>
          <w:t>The clearest statement of this position was made by the World Bank</w:t>
        </w:r>
      </w:ins>
    </w:p>
    <w:p w14:paraId="02D24DFB" w14:textId="30126EAA" w:rsidR="009B6F21" w:rsidRPr="00AA009D" w:rsidRDefault="009B6F21" w:rsidP="00F84873">
      <w:pPr>
        <w:pBdr>
          <w:top w:val="nil"/>
          <w:left w:val="nil"/>
          <w:bottom w:val="nil"/>
          <w:right w:val="nil"/>
          <w:between w:val="nil"/>
        </w:pBdr>
        <w:rPr>
          <w:ins w:id="1022" w:author="tim liptrot" w:date="2020-04-28T12:56:00Z"/>
          <w:iCs/>
          <w:color w:val="000000"/>
        </w:rPr>
      </w:pPr>
      <w:ins w:id="1023" w:author="tim liptrot" w:date="2020-04-28T13:00:00Z">
        <w:r w:rsidRPr="00AA009D">
          <w:rPr>
            <w:iCs/>
            <w:color w:val="000000"/>
          </w:rPr>
          <w:t>“[overdraft reduction] is th</w:t>
        </w:r>
      </w:ins>
      <w:ins w:id="1024" w:author="tim liptrot" w:date="2020-04-28T13:01:00Z">
        <w:r w:rsidRPr="00AA009D">
          <w:rPr>
            <w:iCs/>
            <w:color w:val="000000"/>
          </w:rPr>
          <w:t>warted by an unwillingness to apply regulations for agricultural water use which has led to excessive withdrawal for agriculture. (…</w:t>
        </w:r>
      </w:ins>
      <w:ins w:id="1025" w:author="tim liptrot" w:date="2020-04-28T13:02:00Z">
        <w:r w:rsidRPr="00AA009D">
          <w:rPr>
            <w:iCs/>
            <w:color w:val="000000"/>
          </w:rPr>
          <w:t xml:space="preserve">) the only way to cut the overdraft is to reduce agricultural use and increase water use efficiency. The most effective way to do this is through pricing.” (Pittman, 2004: </w:t>
        </w:r>
      </w:ins>
      <w:ins w:id="1026" w:author="tim liptrot" w:date="2020-04-28T13:03:00Z">
        <w:r w:rsidRPr="00AA009D">
          <w:rPr>
            <w:iCs/>
            <w:color w:val="000000"/>
          </w:rPr>
          <w:t>7)</w:t>
        </w:r>
      </w:ins>
    </w:p>
    <w:p w14:paraId="122A7A1D" w14:textId="537E8150" w:rsidR="009B6F21" w:rsidRPr="00AA009D" w:rsidRDefault="009B6F21" w:rsidP="009B6F21">
      <w:pPr>
        <w:pBdr>
          <w:top w:val="nil"/>
          <w:left w:val="nil"/>
          <w:bottom w:val="nil"/>
          <w:right w:val="nil"/>
          <w:between w:val="nil"/>
        </w:pBdr>
        <w:rPr>
          <w:ins w:id="1027" w:author="tim liptrot" w:date="2020-04-28T13:03:00Z"/>
          <w:iCs/>
          <w:color w:val="000000"/>
        </w:rPr>
      </w:pPr>
      <w:ins w:id="1028" w:author="tim liptrot" w:date="2020-04-28T13:03:00Z">
        <w:r w:rsidRPr="00AA009D">
          <w:rPr>
            <w:iCs/>
            <w:color w:val="000000"/>
          </w:rPr>
          <w:t xml:space="preserve">to which the reduction of indirect subsidies through energy, tariffs, immigration visas </w:t>
        </w:r>
      </w:ins>
      <w:proofErr w:type="gramStart"/>
      <w:ins w:id="1029" w:author="Hussam Hussein" w:date="2020-05-11T00:35:00Z">
        <w:r w:rsidR="00427F01" w:rsidRPr="00AA009D">
          <w:rPr>
            <w:iCs/>
            <w:color w:val="000000"/>
          </w:rPr>
          <w:t>was</w:t>
        </w:r>
        <w:proofErr w:type="gramEnd"/>
        <w:r w:rsidR="00427F01" w:rsidRPr="00AA009D">
          <w:rPr>
            <w:iCs/>
            <w:color w:val="000000"/>
          </w:rPr>
          <w:t xml:space="preserve"> added </w:t>
        </w:r>
      </w:ins>
      <w:ins w:id="1030" w:author="tim liptrot" w:date="2020-04-28T13:03:00Z">
        <w:r w:rsidRPr="00AA009D">
          <w:rPr>
            <w:iCs/>
            <w:color w:val="000000"/>
          </w:rPr>
          <w:t>(</w:t>
        </w:r>
      </w:ins>
      <w:proofErr w:type="spellStart"/>
      <w:ins w:id="1031" w:author="tim liptrot" w:date="2020-04-28T13:04:00Z">
        <w:r w:rsidRPr="00AA009D">
          <w:rPr>
            <w:iCs/>
            <w:color w:val="000000"/>
          </w:rPr>
          <w:t>Nabe</w:t>
        </w:r>
      </w:ins>
      <w:ins w:id="1032" w:author="tim liptrot" w:date="2020-05-14T22:48:00Z">
        <w:r w:rsidR="001C797D" w:rsidRPr="00AA009D">
          <w:rPr>
            <w:iCs/>
            <w:color w:val="000000"/>
          </w:rPr>
          <w:t>r</w:t>
        </w:r>
      </w:ins>
      <w:proofErr w:type="spellEnd"/>
      <w:ins w:id="1033" w:author="tim liptrot" w:date="2020-04-28T13:03:00Z">
        <w:r w:rsidRPr="00AA009D">
          <w:rPr>
            <w:iCs/>
            <w:color w:val="000000"/>
          </w:rPr>
          <w:t>,</w:t>
        </w:r>
      </w:ins>
      <w:ins w:id="1034" w:author="tim liptrot" w:date="2020-04-28T13:04:00Z">
        <w:r w:rsidRPr="00AA009D">
          <w:rPr>
            <w:iCs/>
            <w:color w:val="000000"/>
          </w:rPr>
          <w:t xml:space="preserve"> 2017)</w:t>
        </w:r>
        <w:del w:id="1035" w:author="Hussam Hussein" w:date="2020-05-11T00:35:00Z">
          <w:r w:rsidRPr="00AA009D" w:rsidDel="00427F01">
            <w:rPr>
              <w:iCs/>
              <w:color w:val="000000"/>
            </w:rPr>
            <w:delText xml:space="preserve"> was added</w:delText>
          </w:r>
        </w:del>
        <w:r w:rsidRPr="00AA009D">
          <w:rPr>
            <w:iCs/>
            <w:color w:val="000000"/>
          </w:rPr>
          <w:t>.</w:t>
        </w:r>
      </w:ins>
      <w:ins w:id="1036" w:author="tim liptrot" w:date="2020-04-28T13:03:00Z">
        <w:r w:rsidRPr="00AA009D">
          <w:rPr>
            <w:iCs/>
            <w:color w:val="000000"/>
          </w:rPr>
          <w:t xml:space="preserve"> </w:t>
        </w:r>
      </w:ins>
    </w:p>
    <w:p w14:paraId="78199B5C" w14:textId="0F26135A" w:rsidR="00E32F8D" w:rsidRPr="00AA009D" w:rsidRDefault="009B6F21" w:rsidP="009B6F21">
      <w:pPr>
        <w:pBdr>
          <w:top w:val="nil"/>
          <w:left w:val="nil"/>
          <w:bottom w:val="nil"/>
          <w:right w:val="nil"/>
          <w:between w:val="nil"/>
        </w:pBdr>
        <w:rPr>
          <w:ins w:id="1037" w:author="tim liptrot" w:date="2020-04-28T16:46:00Z"/>
          <w:iCs/>
          <w:color w:val="000000"/>
        </w:rPr>
      </w:pPr>
      <w:ins w:id="1038" w:author="tim liptrot" w:date="2020-04-28T12:57:00Z">
        <w:r w:rsidRPr="00AA009D">
          <w:rPr>
            <w:iCs/>
            <w:color w:val="000000"/>
          </w:rPr>
          <w:t>Advocates of this policy most frequently cited economic arguments for reallocation (Pittman, 2004; World Bank 2002; Hagan, 2008).</w:t>
        </w:r>
      </w:ins>
      <w:ins w:id="1039" w:author="tim liptrot" w:date="2020-04-28T12:59:00Z">
        <w:r w:rsidRPr="00AA009D">
          <w:rPr>
            <w:iCs/>
            <w:color w:val="000000"/>
          </w:rPr>
          <w:t xml:space="preserve"> </w:t>
        </w:r>
      </w:ins>
      <w:ins w:id="1040" w:author="tim liptrot" w:date="2020-04-28T16:46:00Z">
        <w:r w:rsidR="00E32F8D" w:rsidRPr="00AA009D">
          <w:rPr>
            <w:iCs/>
            <w:color w:val="000000"/>
          </w:rPr>
          <w:t xml:space="preserve">They cited the small portion of the Jordanian GDP in agriculture. </w:t>
        </w:r>
      </w:ins>
      <w:ins w:id="1041" w:author="tim liptrot" w:date="2020-04-28T16:47:00Z">
        <w:r w:rsidR="00E32F8D" w:rsidRPr="00AA009D">
          <w:rPr>
            <w:iCs/>
            <w:color w:val="000000"/>
          </w:rPr>
          <w:t>Because the northern aquifers (</w:t>
        </w:r>
        <w:proofErr w:type="spellStart"/>
        <w:r w:rsidR="00E32F8D" w:rsidRPr="00AA009D">
          <w:rPr>
            <w:iCs/>
            <w:color w:val="000000"/>
          </w:rPr>
          <w:t>Azraq</w:t>
        </w:r>
        <w:proofErr w:type="spellEnd"/>
        <w:r w:rsidR="00E32F8D" w:rsidRPr="00AA009D">
          <w:rPr>
            <w:iCs/>
            <w:color w:val="000000"/>
          </w:rPr>
          <w:t>, Amman-Zarqa, Yarmouk) have large rain infiltration, they are renewa</w:t>
        </w:r>
      </w:ins>
      <w:ins w:id="1042" w:author="tim liptrot" w:date="2020-04-28T16:48:00Z">
        <w:r w:rsidR="00E32F8D" w:rsidRPr="00AA009D">
          <w:rPr>
            <w:iCs/>
            <w:color w:val="000000"/>
          </w:rPr>
          <w:t>ble and can be stable, energy-cheap supply for Jordan’s M&amp;I needs indefinitely. As the World Bank pointed out,</w:t>
        </w:r>
      </w:ins>
      <w:ins w:id="1043" w:author="tim liptrot" w:date="2020-04-28T16:49:00Z">
        <w:r w:rsidR="00E32F8D" w:rsidRPr="00AA009D">
          <w:rPr>
            <w:iCs/>
            <w:color w:val="000000"/>
          </w:rPr>
          <w:t xml:space="preserve"> hundreds of millions need not be spent on megaprojects like the </w:t>
        </w:r>
        <w:proofErr w:type="spellStart"/>
        <w:r w:rsidR="00E32F8D" w:rsidRPr="00AA009D">
          <w:rPr>
            <w:iCs/>
            <w:color w:val="000000"/>
          </w:rPr>
          <w:t>Disi</w:t>
        </w:r>
        <w:proofErr w:type="spellEnd"/>
        <w:r w:rsidR="00E32F8D" w:rsidRPr="00AA009D">
          <w:rPr>
            <w:iCs/>
            <w:color w:val="000000"/>
          </w:rPr>
          <w:t xml:space="preserve"> pipeline or the Red-to-Dead Conveyance if</w:t>
        </w:r>
      </w:ins>
      <w:ins w:id="1044" w:author="tim liptrot" w:date="2020-04-28T16:50:00Z">
        <w:r w:rsidR="00E32F8D" w:rsidRPr="00AA009D">
          <w:rPr>
            <w:iCs/>
            <w:color w:val="000000"/>
          </w:rPr>
          <w:t xml:space="preserve"> drastic reductions in agricultural are made. </w:t>
        </w:r>
      </w:ins>
      <w:ins w:id="1045" w:author="tim liptrot" w:date="2020-04-28T22:38:00Z">
        <w:r w:rsidR="00D42AC9" w:rsidRPr="00AA009D">
          <w:rPr>
            <w:iCs/>
            <w:color w:val="000000"/>
          </w:rPr>
          <w:t>Furthermore, accepting the degradation of Jorda</w:t>
        </w:r>
      </w:ins>
      <w:ins w:id="1046" w:author="tim liptrot" w:date="2020-04-28T22:39:00Z">
        <w:r w:rsidR="00D42AC9" w:rsidRPr="00AA009D">
          <w:rPr>
            <w:iCs/>
            <w:color w:val="000000"/>
          </w:rPr>
          <w:t xml:space="preserve">n’s only renewable aquifers reduces future choices available, and makes energy intensive megaprojects more likely in the future. </w:t>
        </w:r>
      </w:ins>
      <w:ins w:id="1047" w:author="tim liptrot" w:date="2020-04-28T22:40:00Z">
        <w:r w:rsidR="00D42AC9" w:rsidRPr="00AA009D">
          <w:rPr>
            <w:iCs/>
            <w:color w:val="000000"/>
          </w:rPr>
          <w:t xml:space="preserve">Also, advocates argued that farm </w:t>
        </w:r>
        <w:proofErr w:type="gramStart"/>
        <w:r w:rsidR="00D42AC9" w:rsidRPr="00AA009D">
          <w:rPr>
            <w:iCs/>
            <w:color w:val="000000"/>
          </w:rPr>
          <w:t>shut-down</w:t>
        </w:r>
        <w:proofErr w:type="gramEnd"/>
        <w:del w:id="1048" w:author="Hussam Hussein" w:date="2020-05-11T00:36:00Z">
          <w:r w:rsidR="00D42AC9" w:rsidRPr="00AA009D" w:rsidDel="00427F01">
            <w:rPr>
              <w:iCs/>
              <w:color w:val="000000"/>
            </w:rPr>
            <w:delText xml:space="preserve"> </w:delText>
          </w:r>
        </w:del>
        <w:r w:rsidR="00D42AC9" w:rsidRPr="00AA009D">
          <w:rPr>
            <w:iCs/>
            <w:color w:val="000000"/>
          </w:rPr>
          <w:t xml:space="preserve"> are inevitable, sooner or later</w:t>
        </w:r>
      </w:ins>
      <w:ins w:id="1049" w:author="Hussam Hussein" w:date="2020-05-11T00:36:00Z">
        <w:r w:rsidR="00427F01" w:rsidRPr="00AA009D">
          <w:rPr>
            <w:iCs/>
            <w:color w:val="000000"/>
          </w:rPr>
          <w:t>,</w:t>
        </w:r>
      </w:ins>
      <w:ins w:id="1050" w:author="tim liptrot" w:date="2020-04-28T22:40:00Z">
        <w:r w:rsidR="00D42AC9" w:rsidRPr="00AA009D">
          <w:rPr>
            <w:iCs/>
            <w:color w:val="000000"/>
          </w:rPr>
          <w:t xml:space="preserve"> as salinization </w:t>
        </w:r>
      </w:ins>
      <w:ins w:id="1051" w:author="tim liptrot" w:date="2020-04-28T22:41:00Z">
        <w:r w:rsidR="00D42AC9" w:rsidRPr="00AA009D">
          <w:rPr>
            <w:iCs/>
            <w:color w:val="000000"/>
          </w:rPr>
          <w:t>and energy costs make farming uneconomical (Hagan, 2008).</w:t>
        </w:r>
      </w:ins>
    </w:p>
    <w:p w14:paraId="003DD9B6" w14:textId="481CA1FB" w:rsidR="00D42AC9" w:rsidRPr="00AA009D" w:rsidRDefault="00D42AC9" w:rsidP="00F84873">
      <w:pPr>
        <w:pBdr>
          <w:top w:val="nil"/>
          <w:left w:val="nil"/>
          <w:bottom w:val="nil"/>
          <w:right w:val="nil"/>
          <w:between w:val="nil"/>
        </w:pBdr>
        <w:rPr>
          <w:ins w:id="1052" w:author="tim liptrot" w:date="2020-04-28T22:41:00Z"/>
          <w:iCs/>
          <w:color w:val="000000"/>
        </w:rPr>
      </w:pPr>
      <w:ins w:id="1053" w:author="tim liptrot" w:date="2020-04-28T22:42:00Z">
        <w:r w:rsidRPr="00AA009D">
          <w:rPr>
            <w:i/>
            <w:color w:val="000000"/>
          </w:rPr>
          <w:t xml:space="preserve">Reallocation by </w:t>
        </w:r>
      </w:ins>
      <w:ins w:id="1054" w:author="tim liptrot" w:date="2020-05-14T15:46:00Z">
        <w:r w:rsidR="00165F2C" w:rsidRPr="00AA009D">
          <w:rPr>
            <w:i/>
            <w:color w:val="000000"/>
          </w:rPr>
          <w:t xml:space="preserve">targeted </w:t>
        </w:r>
      </w:ins>
      <w:r w:rsidR="00631415" w:rsidRPr="00AA009D">
        <w:rPr>
          <w:i/>
          <w:color w:val="000000"/>
        </w:rPr>
        <w:t>expropriation</w:t>
      </w:r>
      <w:ins w:id="1055" w:author="tim liptrot" w:date="2020-04-28T22:42:00Z">
        <w:r w:rsidRPr="00AA009D">
          <w:rPr>
            <w:i/>
            <w:color w:val="000000"/>
          </w:rPr>
          <w:t xml:space="preserve"> and megaproject in the south</w:t>
        </w:r>
      </w:ins>
    </w:p>
    <w:p w14:paraId="3622572B" w14:textId="067A5C27" w:rsidR="0069767C" w:rsidRPr="00AA009D" w:rsidRDefault="00631415" w:rsidP="00F84873">
      <w:pPr>
        <w:pBdr>
          <w:top w:val="nil"/>
          <w:left w:val="nil"/>
          <w:bottom w:val="nil"/>
          <w:right w:val="nil"/>
          <w:between w:val="nil"/>
        </w:pBdr>
        <w:rPr>
          <w:ins w:id="1056" w:author="tim liptrot" w:date="2020-04-28T16:36:00Z"/>
          <w:iCs/>
          <w:color w:val="000000"/>
        </w:rPr>
      </w:pPr>
      <w:r w:rsidRPr="00AA009D">
        <w:rPr>
          <w:iCs/>
          <w:color w:val="000000"/>
        </w:rPr>
        <w:t xml:space="preserve">The MWI </w:t>
      </w:r>
      <w:proofErr w:type="spellStart"/>
      <w:r w:rsidRPr="00AA009D">
        <w:rPr>
          <w:iCs/>
          <w:color w:val="000000"/>
        </w:rPr>
        <w:t>counterproposed</w:t>
      </w:r>
      <w:proofErr w:type="spellEnd"/>
      <w:r w:rsidRPr="00AA009D">
        <w:rPr>
          <w:iCs/>
          <w:color w:val="000000"/>
        </w:rPr>
        <w:t xml:space="preserve"> t</w:t>
      </w:r>
      <w:ins w:id="1057" w:author="tim liptrot" w:date="2020-04-28T13:08:00Z">
        <w:r w:rsidR="00721E18" w:rsidRPr="00AA009D">
          <w:rPr>
            <w:iCs/>
            <w:color w:val="000000"/>
          </w:rPr>
          <w:t xml:space="preserve">he </w:t>
        </w:r>
        <w:proofErr w:type="spellStart"/>
        <w:r w:rsidR="00721E18" w:rsidRPr="00AA009D">
          <w:rPr>
            <w:iCs/>
            <w:color w:val="000000"/>
          </w:rPr>
          <w:t>Disi</w:t>
        </w:r>
        <w:proofErr w:type="spellEnd"/>
        <w:r w:rsidR="00721E18" w:rsidRPr="00AA009D">
          <w:rPr>
            <w:iCs/>
            <w:color w:val="000000"/>
          </w:rPr>
          <w:t xml:space="preserve"> pipeline,</w:t>
        </w:r>
      </w:ins>
      <w:r w:rsidRPr="00AA009D">
        <w:rPr>
          <w:iCs/>
          <w:color w:val="000000"/>
        </w:rPr>
        <w:t xml:space="preserve"> as</w:t>
      </w:r>
      <w:ins w:id="1058" w:author="tim liptrot" w:date="2020-04-28T13:09:00Z">
        <w:r w:rsidR="00721E18" w:rsidRPr="00AA009D">
          <w:rPr>
            <w:iCs/>
            <w:color w:val="000000"/>
          </w:rPr>
          <w:t xml:space="preserve"> both a reallocation and an expensive supply enhancement.</w:t>
        </w:r>
      </w:ins>
      <w:r w:rsidRPr="00AA009D">
        <w:rPr>
          <w:iCs/>
          <w:color w:val="000000"/>
        </w:rPr>
        <w:t xml:space="preserve"> The </w:t>
      </w:r>
      <w:proofErr w:type="spellStart"/>
      <w:r w:rsidRPr="00AA009D">
        <w:rPr>
          <w:iCs/>
          <w:color w:val="000000"/>
        </w:rPr>
        <w:t>GoJ</w:t>
      </w:r>
      <w:proofErr w:type="spellEnd"/>
      <w:r w:rsidRPr="00AA009D">
        <w:rPr>
          <w:iCs/>
          <w:color w:val="000000"/>
        </w:rPr>
        <w:t xml:space="preserve"> began advocating the pipeline the 1990s (Schiffler et al, 1994).</w:t>
      </w:r>
      <w:ins w:id="1059" w:author="tim liptrot" w:date="2020-04-28T13:31:00Z">
        <w:r w:rsidR="008E4C8D" w:rsidRPr="00AA009D">
          <w:rPr>
            <w:iCs/>
            <w:color w:val="000000"/>
          </w:rPr>
          <w:t xml:space="preserve"> </w:t>
        </w:r>
      </w:ins>
      <w:ins w:id="1060" w:author="tim liptrot" w:date="2020-04-28T13:32:00Z">
        <w:r w:rsidR="008E4C8D" w:rsidRPr="00AA009D">
          <w:rPr>
            <w:iCs/>
            <w:color w:val="000000"/>
          </w:rPr>
          <w:t>I</w:t>
        </w:r>
      </w:ins>
      <w:ins w:id="1061" w:author="tim liptrot" w:date="2020-04-28T13:42:00Z">
        <w:r w:rsidR="008E4C8D" w:rsidRPr="00AA009D">
          <w:rPr>
            <w:iCs/>
            <w:color w:val="000000"/>
          </w:rPr>
          <w:t>n</w:t>
        </w:r>
      </w:ins>
      <w:ins w:id="1062" w:author="tim liptrot" w:date="2020-04-28T13:55:00Z">
        <w:r w:rsidR="008E4CB1" w:rsidRPr="00AA009D">
          <w:rPr>
            <w:iCs/>
            <w:color w:val="000000"/>
          </w:rPr>
          <w:t xml:space="preserve"> 2003 the MWI under </w:t>
        </w:r>
      </w:ins>
      <w:proofErr w:type="spellStart"/>
      <w:ins w:id="1063" w:author="tim liptrot" w:date="2020-05-13T13:26:00Z">
        <w:r w:rsidR="00375785" w:rsidRPr="00AA009D">
          <w:rPr>
            <w:iCs/>
            <w:color w:val="000000"/>
          </w:rPr>
          <w:t>Hazim</w:t>
        </w:r>
      </w:ins>
      <w:proofErr w:type="spellEnd"/>
      <w:ins w:id="1064" w:author="tim liptrot" w:date="2020-04-28T13:55:00Z">
        <w:r w:rsidR="008E4CB1" w:rsidRPr="00AA009D">
          <w:rPr>
            <w:iCs/>
            <w:color w:val="000000"/>
          </w:rPr>
          <w:t xml:space="preserve"> El-</w:t>
        </w:r>
      </w:ins>
      <w:ins w:id="1065" w:author="tim liptrot" w:date="2020-05-13T13:29:00Z">
        <w:r w:rsidR="00375785" w:rsidRPr="00AA009D">
          <w:rPr>
            <w:iCs/>
            <w:color w:val="000000"/>
          </w:rPr>
          <w:t>Naser</w:t>
        </w:r>
      </w:ins>
      <w:ins w:id="1066" w:author="tim liptrot" w:date="2020-04-28T13:55:00Z">
        <w:r w:rsidR="008E4CB1" w:rsidRPr="00AA009D">
          <w:rPr>
            <w:iCs/>
            <w:color w:val="000000"/>
          </w:rPr>
          <w:t xml:space="preserve"> submitted a proposal </w:t>
        </w:r>
      </w:ins>
      <w:ins w:id="1067" w:author="tim liptrot" w:date="2020-04-28T13:56:00Z">
        <w:r w:rsidR="008E4CB1" w:rsidRPr="00AA009D">
          <w:rPr>
            <w:iCs/>
            <w:color w:val="000000"/>
          </w:rPr>
          <w:t xml:space="preserve">for credit to the World Bank to construct a pipeline for Jordan’s far south </w:t>
        </w:r>
        <w:proofErr w:type="spellStart"/>
        <w:r w:rsidR="008E4CB1" w:rsidRPr="00AA009D">
          <w:rPr>
            <w:iCs/>
            <w:color w:val="000000"/>
          </w:rPr>
          <w:t>Disi</w:t>
        </w:r>
        <w:proofErr w:type="spellEnd"/>
        <w:r w:rsidR="008E4CB1" w:rsidRPr="00AA009D">
          <w:rPr>
            <w:iCs/>
            <w:color w:val="000000"/>
          </w:rPr>
          <w:t xml:space="preserve"> aquifer to Amman</w:t>
        </w:r>
      </w:ins>
      <w:ins w:id="1068" w:author="tim liptrot" w:date="2020-04-28T13:57:00Z">
        <w:r w:rsidR="008E4CB1" w:rsidRPr="00AA009D">
          <w:rPr>
            <w:iCs/>
            <w:color w:val="000000"/>
          </w:rPr>
          <w:t>, for M&amp;I use</w:t>
        </w:r>
      </w:ins>
      <w:ins w:id="1069" w:author="tim liptrot" w:date="2020-04-28T13:59:00Z">
        <w:r w:rsidR="008E4CB1" w:rsidRPr="00AA009D">
          <w:rPr>
            <w:iCs/>
            <w:color w:val="000000"/>
          </w:rPr>
          <w:t xml:space="preserve"> (</w:t>
        </w:r>
        <w:proofErr w:type="spellStart"/>
        <w:r w:rsidR="008E4CB1" w:rsidRPr="00AA009D">
          <w:rPr>
            <w:iCs/>
            <w:color w:val="000000"/>
          </w:rPr>
          <w:t>Macoum</w:t>
        </w:r>
        <w:proofErr w:type="spellEnd"/>
        <w:r w:rsidR="008E4CB1" w:rsidRPr="00AA009D">
          <w:rPr>
            <w:iCs/>
            <w:color w:val="000000"/>
          </w:rPr>
          <w:t xml:space="preserve"> and </w:t>
        </w:r>
      </w:ins>
      <w:ins w:id="1070" w:author="tim liptrot" w:date="2020-05-13T13:29:00Z">
        <w:r w:rsidR="00375785" w:rsidRPr="00AA009D">
          <w:rPr>
            <w:iCs/>
            <w:color w:val="000000"/>
          </w:rPr>
          <w:t>El-</w:t>
        </w:r>
      </w:ins>
      <w:ins w:id="1071" w:author="tim liptrot" w:date="2020-04-28T13:59:00Z">
        <w:r w:rsidR="008E4CB1" w:rsidRPr="00AA009D">
          <w:rPr>
            <w:iCs/>
            <w:color w:val="000000"/>
          </w:rPr>
          <w:t>Naser</w:t>
        </w:r>
      </w:ins>
      <w:ins w:id="1072" w:author="Hussam Hussein" w:date="2020-05-11T00:40:00Z">
        <w:r w:rsidR="00DE691C" w:rsidRPr="00AA009D">
          <w:rPr>
            <w:iCs/>
            <w:color w:val="000000"/>
          </w:rPr>
          <w:t>, 2004</w:t>
        </w:r>
      </w:ins>
      <w:ins w:id="1073" w:author="tim liptrot" w:date="2020-04-28T13:59:00Z">
        <w:r w:rsidR="008E4CB1" w:rsidRPr="00AA009D">
          <w:rPr>
            <w:iCs/>
            <w:color w:val="000000"/>
          </w:rPr>
          <w:t>). The project was intended as a supply enhancement in that it would increase abstra</w:t>
        </w:r>
      </w:ins>
      <w:ins w:id="1074" w:author="tim liptrot" w:date="2020-04-28T14:00:00Z">
        <w:r w:rsidR="008E4CB1" w:rsidRPr="00AA009D">
          <w:rPr>
            <w:iCs/>
            <w:color w:val="000000"/>
          </w:rPr>
          <w:t>ction from the aquifers</w:t>
        </w:r>
      </w:ins>
      <w:ins w:id="1075" w:author="tim liptrot" w:date="2020-04-28T16:35:00Z">
        <w:r w:rsidR="0069767C" w:rsidRPr="00AA009D">
          <w:rPr>
            <w:iCs/>
            <w:color w:val="000000"/>
          </w:rPr>
          <w:t xml:space="preserve"> (b</w:t>
        </w:r>
      </w:ins>
      <w:ins w:id="1076" w:author="tim liptrot" w:date="2020-04-28T16:36:00Z">
        <w:r w:rsidR="0069767C" w:rsidRPr="00AA009D">
          <w:rPr>
            <w:iCs/>
            <w:color w:val="000000"/>
          </w:rPr>
          <w:t xml:space="preserve">y </w:t>
        </w:r>
      </w:ins>
      <w:ins w:id="1077" w:author="tim liptrot" w:date="2020-04-28T16:39:00Z">
        <w:r w:rsidR="0069767C" w:rsidRPr="00AA009D">
          <w:rPr>
            <w:iCs/>
            <w:color w:val="000000"/>
          </w:rPr>
          <w:t>40</w:t>
        </w:r>
      </w:ins>
      <w:ins w:id="1078" w:author="tim liptrot" w:date="2020-04-28T16:36:00Z">
        <w:r w:rsidR="0069767C" w:rsidRPr="00AA009D">
          <w:rPr>
            <w:iCs/>
            <w:color w:val="000000"/>
          </w:rPr>
          <w:t xml:space="preserve"> MCM at inception)</w:t>
        </w:r>
      </w:ins>
      <w:ins w:id="1079" w:author="tim liptrot" w:date="2020-04-28T14:00:00Z">
        <w:r w:rsidR="008E4CB1" w:rsidRPr="00AA009D">
          <w:rPr>
            <w:iCs/>
            <w:color w:val="000000"/>
          </w:rPr>
          <w:t xml:space="preserve">. </w:t>
        </w:r>
      </w:ins>
      <w:ins w:id="1080" w:author="tim liptrot" w:date="2020-04-28T14:01:00Z">
        <w:r w:rsidR="00CB610D" w:rsidRPr="00AA009D">
          <w:rPr>
            <w:iCs/>
            <w:color w:val="000000"/>
          </w:rPr>
          <w:t>But i</w:t>
        </w:r>
      </w:ins>
      <w:ins w:id="1081" w:author="tim liptrot" w:date="2020-04-28T14:00:00Z">
        <w:r w:rsidR="008E4CB1" w:rsidRPr="00AA009D">
          <w:rPr>
            <w:iCs/>
            <w:color w:val="000000"/>
          </w:rPr>
          <w:t>t was also a reallocation, because the MWI proposed to shut down</w:t>
        </w:r>
      </w:ins>
      <w:ins w:id="1082" w:author="tim liptrot" w:date="2020-04-28T14:07:00Z">
        <w:r w:rsidR="00CB610D" w:rsidRPr="00AA009D">
          <w:rPr>
            <w:iCs/>
            <w:color w:val="000000"/>
          </w:rPr>
          <w:t xml:space="preserve"> all</w:t>
        </w:r>
      </w:ins>
      <w:ins w:id="1083" w:author="tim liptrot" w:date="2020-04-28T14:00:00Z">
        <w:r w:rsidR="008E4CB1" w:rsidRPr="00AA009D">
          <w:rPr>
            <w:iCs/>
            <w:color w:val="000000"/>
          </w:rPr>
          <w:t xml:space="preserve"> farming in the area </w:t>
        </w:r>
      </w:ins>
      <w:ins w:id="1084" w:author="tim liptrot" w:date="2020-04-28T14:01:00Z">
        <w:r w:rsidR="00CB610D" w:rsidRPr="00AA009D">
          <w:rPr>
            <w:iCs/>
            <w:color w:val="000000"/>
          </w:rPr>
          <w:t>for reallocation</w:t>
        </w:r>
      </w:ins>
      <w:ins w:id="1085" w:author="tim liptrot" w:date="2020-04-28T16:36:00Z">
        <w:r w:rsidR="0069767C" w:rsidRPr="00AA009D">
          <w:rPr>
            <w:iCs/>
            <w:color w:val="000000"/>
          </w:rPr>
          <w:t xml:space="preserve"> (by </w:t>
        </w:r>
      </w:ins>
      <w:ins w:id="1086" w:author="tim liptrot" w:date="2020-04-28T16:39:00Z">
        <w:r w:rsidR="0069767C" w:rsidRPr="00AA009D">
          <w:rPr>
            <w:iCs/>
            <w:color w:val="000000"/>
          </w:rPr>
          <w:t>60</w:t>
        </w:r>
      </w:ins>
      <w:ins w:id="1087" w:author="tim liptrot" w:date="2020-04-28T16:36:00Z">
        <w:r w:rsidR="0069767C" w:rsidRPr="00AA009D">
          <w:rPr>
            <w:iCs/>
            <w:color w:val="000000"/>
          </w:rPr>
          <w:t xml:space="preserve"> MCM at inception)</w:t>
        </w:r>
      </w:ins>
      <w:ins w:id="1088" w:author="tim liptrot" w:date="2020-04-28T16:22:00Z">
        <w:r w:rsidR="000C4499" w:rsidRPr="00AA009D">
          <w:rPr>
            <w:iCs/>
            <w:color w:val="000000"/>
          </w:rPr>
          <w:t xml:space="preserve">. </w:t>
        </w:r>
      </w:ins>
    </w:p>
    <w:p w14:paraId="38D4E9BA" w14:textId="11FE061C" w:rsidR="008E4C8D" w:rsidRPr="00AA009D" w:rsidRDefault="00631415" w:rsidP="00A90E70">
      <w:pPr>
        <w:pBdr>
          <w:top w:val="nil"/>
          <w:left w:val="nil"/>
          <w:bottom w:val="nil"/>
          <w:right w:val="nil"/>
          <w:between w:val="nil"/>
        </w:pBdr>
        <w:rPr>
          <w:ins w:id="1089" w:author="tim liptrot" w:date="2020-04-28T16:42:00Z"/>
          <w:iCs/>
          <w:color w:val="000000"/>
        </w:rPr>
      </w:pPr>
      <w:r w:rsidRPr="00AA009D">
        <w:rPr>
          <w:iCs/>
          <w:color w:val="000000"/>
        </w:rPr>
        <w:t>In the 2004 proposal, t</w:t>
      </w:r>
      <w:ins w:id="1090" w:author="tim liptrot" w:date="2020-04-28T14:23:00Z">
        <w:r w:rsidR="00A90E70" w:rsidRPr="00AA009D">
          <w:rPr>
            <w:iCs/>
            <w:color w:val="000000"/>
          </w:rPr>
          <w:t xml:space="preserve">he MWI </w:t>
        </w:r>
      </w:ins>
      <w:r w:rsidRPr="00AA009D">
        <w:rPr>
          <w:iCs/>
          <w:color w:val="000000"/>
        </w:rPr>
        <w:t xml:space="preserve">promised to shut down all agriculture in the southern desert to compensate for increased pumping to northern cities </w:t>
      </w:r>
      <w:ins w:id="1091" w:author="tim liptrot" w:date="2020-04-28T16:19:00Z">
        <w:r w:rsidR="005633A5" w:rsidRPr="00AA009D">
          <w:rPr>
            <w:iCs/>
            <w:color w:val="000000"/>
          </w:rPr>
          <w:t>(Interview with MWI policy maker, interview 9</w:t>
        </w:r>
      </w:ins>
      <w:ins w:id="1092" w:author="tim liptrot" w:date="2020-04-28T16:20:00Z">
        <w:r w:rsidR="005633A5" w:rsidRPr="00AA009D">
          <w:rPr>
            <w:iCs/>
            <w:color w:val="000000"/>
          </w:rPr>
          <w:t>)</w:t>
        </w:r>
      </w:ins>
      <w:ins w:id="1093" w:author="tim liptrot" w:date="2020-04-28T14:24:00Z">
        <w:r w:rsidR="00A90E70" w:rsidRPr="00AA009D">
          <w:rPr>
            <w:iCs/>
            <w:color w:val="000000"/>
          </w:rPr>
          <w:t xml:space="preserve">. </w:t>
        </w:r>
      </w:ins>
      <w:r w:rsidRPr="00AA009D">
        <w:rPr>
          <w:iCs/>
          <w:color w:val="000000"/>
        </w:rPr>
        <w:t>However, they did not highlight their intent because i</w:t>
      </w:r>
      <w:ins w:id="1094" w:author="tim liptrot" w:date="2020-04-28T14:24:00Z">
        <w:r w:rsidR="00A90E70" w:rsidRPr="00AA009D">
          <w:rPr>
            <w:iCs/>
            <w:color w:val="000000"/>
          </w:rPr>
          <w:t>f the proje</w:t>
        </w:r>
      </w:ins>
      <w:ins w:id="1095" w:author="tim liptrot" w:date="2020-04-28T14:25:00Z">
        <w:r w:rsidR="00A90E70" w:rsidRPr="00AA009D">
          <w:rPr>
            <w:iCs/>
            <w:color w:val="000000"/>
          </w:rPr>
          <w:t>ct did not go forward, proposing the expropriation</w:t>
        </w:r>
      </w:ins>
      <w:ins w:id="1096" w:author="tim liptrot" w:date="2020-04-28T16:19:00Z">
        <w:r w:rsidR="005633A5" w:rsidRPr="00AA009D">
          <w:rPr>
            <w:iCs/>
            <w:color w:val="000000"/>
          </w:rPr>
          <w:t xml:space="preserve"> would </w:t>
        </w:r>
      </w:ins>
      <w:r w:rsidR="00A234D7" w:rsidRPr="00AA009D">
        <w:rPr>
          <w:iCs/>
          <w:color w:val="000000"/>
        </w:rPr>
        <w:t xml:space="preserve">isolate them politically too early. </w:t>
      </w:r>
      <w:ins w:id="1097" w:author="tim liptrot" w:date="2020-04-28T16:36:00Z">
        <w:r w:rsidR="0069767C" w:rsidRPr="00AA009D">
          <w:rPr>
            <w:iCs/>
            <w:color w:val="000000"/>
          </w:rPr>
          <w:t xml:space="preserve">The </w:t>
        </w:r>
      </w:ins>
      <w:r w:rsidR="00A234D7" w:rsidRPr="00AA009D">
        <w:rPr>
          <w:iCs/>
          <w:color w:val="000000"/>
        </w:rPr>
        <w:t xml:space="preserve">2004 </w:t>
      </w:r>
      <w:ins w:id="1098" w:author="tim liptrot" w:date="2020-04-28T16:38:00Z">
        <w:r w:rsidR="0069767C" w:rsidRPr="00AA009D">
          <w:rPr>
            <w:iCs/>
            <w:color w:val="000000"/>
          </w:rPr>
          <w:t xml:space="preserve">summary </w:t>
        </w:r>
      </w:ins>
      <w:ins w:id="1099" w:author="tim liptrot" w:date="2020-04-28T16:36:00Z">
        <w:r w:rsidR="0069767C" w:rsidRPr="00AA009D">
          <w:rPr>
            <w:iCs/>
            <w:color w:val="000000"/>
          </w:rPr>
          <w:t xml:space="preserve">proposal contains </w:t>
        </w:r>
      </w:ins>
      <w:ins w:id="1100" w:author="tim liptrot" w:date="2020-04-28T16:37:00Z">
        <w:r w:rsidR="0069767C" w:rsidRPr="00AA009D">
          <w:rPr>
            <w:iCs/>
            <w:color w:val="000000"/>
          </w:rPr>
          <w:t xml:space="preserve">two Sankey diagrams, showing the rerouting of all southern aquifers to M&amp;I. </w:t>
        </w:r>
      </w:ins>
      <w:ins w:id="1101" w:author="tim liptrot" w:date="2020-04-28T16:38:00Z">
        <w:r w:rsidR="0069767C" w:rsidRPr="00AA009D">
          <w:rPr>
            <w:iCs/>
            <w:color w:val="000000"/>
          </w:rPr>
          <w:t>They also describe the concessions as a threat to th</w:t>
        </w:r>
      </w:ins>
      <w:ins w:id="1102" w:author="tim liptrot" w:date="2020-04-28T16:39:00Z">
        <w:r w:rsidR="0069767C" w:rsidRPr="00AA009D">
          <w:rPr>
            <w:iCs/>
            <w:color w:val="000000"/>
          </w:rPr>
          <w:t>e aquifer, implying it will be dealt w</w:t>
        </w:r>
      </w:ins>
      <w:ins w:id="1103" w:author="tim liptrot" w:date="2020-04-28T16:40:00Z">
        <w:r w:rsidR="0069767C" w:rsidRPr="00AA009D">
          <w:rPr>
            <w:iCs/>
            <w:color w:val="000000"/>
          </w:rPr>
          <w:t xml:space="preserve">ith. The actual statement that the contracts will be closed is found on page </w:t>
        </w:r>
      </w:ins>
      <w:ins w:id="1104" w:author="tim liptrot" w:date="2020-04-28T16:41:00Z">
        <w:r w:rsidR="0069767C" w:rsidRPr="00AA009D">
          <w:rPr>
            <w:iCs/>
            <w:color w:val="000000"/>
          </w:rPr>
          <w:t>B-118</w:t>
        </w:r>
      </w:ins>
      <w:r w:rsidR="00A234D7" w:rsidRPr="00AA009D">
        <w:rPr>
          <w:iCs/>
          <w:color w:val="000000"/>
        </w:rPr>
        <w:t xml:space="preserve"> pf the full proposal</w:t>
      </w:r>
      <w:ins w:id="1105" w:author="tim liptrot" w:date="2020-04-28T16:41:00Z">
        <w:r w:rsidR="0069767C" w:rsidRPr="00AA009D">
          <w:rPr>
            <w:iCs/>
            <w:color w:val="000000"/>
          </w:rPr>
          <w:t xml:space="preserve">. </w:t>
        </w:r>
      </w:ins>
      <w:proofErr w:type="spellStart"/>
      <w:ins w:id="1106" w:author="tim liptrot" w:date="2020-04-28T16:42:00Z">
        <w:r w:rsidR="0069767C" w:rsidRPr="00AA009D">
          <w:rPr>
            <w:iCs/>
            <w:color w:val="000000"/>
          </w:rPr>
          <w:t>Macoum</w:t>
        </w:r>
        <w:proofErr w:type="spellEnd"/>
        <w:r w:rsidR="0069767C" w:rsidRPr="00AA009D">
          <w:rPr>
            <w:iCs/>
            <w:color w:val="000000"/>
          </w:rPr>
          <w:t xml:space="preserve"> and </w:t>
        </w:r>
      </w:ins>
      <w:ins w:id="1107" w:author="tim liptrot" w:date="2020-05-13T13:29:00Z">
        <w:r w:rsidR="00375785" w:rsidRPr="00AA009D">
          <w:rPr>
            <w:iCs/>
            <w:color w:val="000000"/>
          </w:rPr>
          <w:t>El-</w:t>
        </w:r>
      </w:ins>
      <w:ins w:id="1108" w:author="tim liptrot" w:date="2020-04-28T16:42:00Z">
        <w:r w:rsidR="0069767C" w:rsidRPr="00AA009D">
          <w:rPr>
            <w:iCs/>
            <w:color w:val="000000"/>
          </w:rPr>
          <w:t>Naser</w:t>
        </w:r>
      </w:ins>
      <w:ins w:id="1109" w:author="tim liptrot" w:date="2020-04-28T16:41:00Z">
        <w:r w:rsidR="0069767C" w:rsidRPr="00AA009D">
          <w:rPr>
            <w:iCs/>
            <w:color w:val="000000"/>
          </w:rPr>
          <w:t xml:space="preserve"> </w:t>
        </w:r>
      </w:ins>
      <w:ins w:id="1110" w:author="Hussam Hussein" w:date="2020-05-11T00:40:00Z">
        <w:r w:rsidR="00DE691C" w:rsidRPr="00AA009D">
          <w:rPr>
            <w:iCs/>
            <w:color w:val="000000"/>
          </w:rPr>
          <w:t>(2004</w:t>
        </w:r>
      </w:ins>
      <w:ins w:id="1111" w:author="tim liptrot" w:date="2020-05-12T15:39:00Z">
        <w:r w:rsidR="00A85858" w:rsidRPr="00AA009D">
          <w:rPr>
            <w:iCs/>
            <w:color w:val="000000"/>
          </w:rPr>
          <w:t>: 11</w:t>
        </w:r>
      </w:ins>
      <w:ins w:id="1112" w:author="tim liptrot" w:date="2020-05-12T15:40:00Z">
        <w:r w:rsidR="00A85858" w:rsidRPr="00AA009D">
          <w:rPr>
            <w:iCs/>
            <w:color w:val="000000"/>
          </w:rPr>
          <w:t>4</w:t>
        </w:r>
      </w:ins>
      <w:ins w:id="1113" w:author="Hussam Hussein" w:date="2020-05-11T00:40:00Z">
        <w:r w:rsidR="00DE691C" w:rsidRPr="00AA009D">
          <w:rPr>
            <w:iCs/>
            <w:color w:val="000000"/>
          </w:rPr>
          <w:t xml:space="preserve">) </w:t>
        </w:r>
      </w:ins>
      <w:ins w:id="1114" w:author="tim liptrot" w:date="2020-04-28T16:41:00Z">
        <w:r w:rsidR="0069767C" w:rsidRPr="00AA009D">
          <w:rPr>
            <w:iCs/>
            <w:color w:val="000000"/>
          </w:rPr>
          <w:t xml:space="preserve">close their </w:t>
        </w:r>
      </w:ins>
      <w:ins w:id="1115" w:author="tim liptrot" w:date="2020-04-28T16:42:00Z">
        <w:r w:rsidR="0069767C" w:rsidRPr="00AA009D">
          <w:rPr>
            <w:iCs/>
            <w:color w:val="000000"/>
          </w:rPr>
          <w:t>proposal</w:t>
        </w:r>
      </w:ins>
      <w:ins w:id="1116" w:author="tim liptrot" w:date="2020-04-28T16:41:00Z">
        <w:r w:rsidR="0069767C" w:rsidRPr="00AA009D">
          <w:rPr>
            <w:iCs/>
            <w:color w:val="000000"/>
          </w:rPr>
          <w:t xml:space="preserve"> with two statements that </w:t>
        </w:r>
      </w:ins>
      <w:r w:rsidR="00A234D7" w:rsidRPr="00AA009D">
        <w:rPr>
          <w:iCs/>
          <w:color w:val="000000"/>
        </w:rPr>
        <w:t xml:space="preserve">justifying the </w:t>
      </w:r>
      <w:proofErr w:type="spellStart"/>
      <w:r w:rsidR="00A234D7" w:rsidRPr="00AA009D">
        <w:rPr>
          <w:iCs/>
          <w:color w:val="000000"/>
        </w:rPr>
        <w:t>Disi</w:t>
      </w:r>
      <w:proofErr w:type="spellEnd"/>
      <w:r w:rsidR="00A234D7" w:rsidRPr="00AA009D">
        <w:rPr>
          <w:iCs/>
          <w:color w:val="000000"/>
        </w:rPr>
        <w:t xml:space="preserve"> expropriation</w:t>
      </w:r>
      <w:ins w:id="1117" w:author="tim liptrot" w:date="2020-04-28T16:41:00Z">
        <w:r w:rsidR="0069767C" w:rsidRPr="00AA009D">
          <w:rPr>
            <w:iCs/>
            <w:color w:val="000000"/>
          </w:rPr>
          <w:t xml:space="preserve"> so</w:t>
        </w:r>
      </w:ins>
      <w:ins w:id="1118" w:author="tim liptrot" w:date="2020-04-28T16:42:00Z">
        <w:r w:rsidR="0069767C" w:rsidRPr="00AA009D">
          <w:rPr>
            <w:iCs/>
            <w:color w:val="000000"/>
          </w:rPr>
          <w:t>lution over the market-northern policies:</w:t>
        </w:r>
      </w:ins>
    </w:p>
    <w:p w14:paraId="6B2572A1" w14:textId="56B0C138" w:rsidR="0069767C" w:rsidRPr="00AA009D" w:rsidRDefault="0069767C">
      <w:pPr>
        <w:pBdr>
          <w:top w:val="nil"/>
          <w:left w:val="nil"/>
          <w:bottom w:val="nil"/>
          <w:right w:val="nil"/>
          <w:between w:val="nil"/>
        </w:pBdr>
        <w:ind w:left="720"/>
        <w:rPr>
          <w:ins w:id="1119" w:author="tim liptrot" w:date="2020-04-28T16:44:00Z"/>
          <w:iCs/>
          <w:color w:val="000000"/>
        </w:rPr>
        <w:pPrChange w:id="1120" w:author="tim liptrot" w:date="2020-04-28T22:43:00Z">
          <w:pPr>
            <w:pBdr>
              <w:top w:val="nil"/>
              <w:left w:val="nil"/>
              <w:bottom w:val="nil"/>
              <w:right w:val="nil"/>
              <w:between w:val="nil"/>
            </w:pBdr>
          </w:pPr>
        </w:pPrChange>
      </w:pPr>
      <w:ins w:id="1121" w:author="tim liptrot" w:date="2020-04-28T16:42:00Z">
        <w:r w:rsidRPr="00AA009D">
          <w:rPr>
            <w:iCs/>
            <w:color w:val="000000"/>
          </w:rPr>
          <w:lastRenderedPageBreak/>
          <w:t>“In the face of resistance of well owners by Government to meter and regulate water use, would a strategy based on a more cooperat</w:t>
        </w:r>
      </w:ins>
      <w:ins w:id="1122" w:author="tim liptrot" w:date="2020-04-28T16:43:00Z">
        <w:r w:rsidRPr="00AA009D">
          <w:rPr>
            <w:iCs/>
            <w:color w:val="000000"/>
          </w:rPr>
          <w:t>ive approach have any greater prospect of success? (…) In a situation where water throughout the arid Middle East is allocated by administrative decree rather than pricing and market forces, how should policy best move increasingly limited water re</w:t>
        </w:r>
      </w:ins>
      <w:ins w:id="1123" w:author="tim liptrot" w:date="2020-04-28T16:44:00Z">
        <w:r w:rsidRPr="00AA009D">
          <w:rPr>
            <w:iCs/>
            <w:color w:val="000000"/>
          </w:rPr>
          <w:t>sources away from traditional low value agriculture toward more economically productive uses?”</w:t>
        </w:r>
      </w:ins>
    </w:p>
    <w:p w14:paraId="5654A4CC" w14:textId="307E14E8" w:rsidR="00A90E70" w:rsidRPr="00AA009D" w:rsidRDefault="00A90E70" w:rsidP="00974B61">
      <w:pPr>
        <w:pBdr>
          <w:top w:val="nil"/>
          <w:left w:val="nil"/>
          <w:bottom w:val="nil"/>
          <w:right w:val="nil"/>
          <w:between w:val="nil"/>
        </w:pBdr>
        <w:rPr>
          <w:ins w:id="1124" w:author="tim liptrot" w:date="2020-04-28T23:13:00Z"/>
          <w:iCs/>
          <w:color w:val="000000"/>
        </w:rPr>
      </w:pPr>
      <w:ins w:id="1125" w:author="tim liptrot" w:date="2020-04-28T14:28:00Z">
        <w:r w:rsidRPr="00AA009D">
          <w:rPr>
            <w:iCs/>
            <w:color w:val="000000"/>
          </w:rPr>
          <w:t xml:space="preserve">This </w:t>
        </w:r>
      </w:ins>
      <w:r w:rsidR="00A234D7" w:rsidRPr="00AA009D">
        <w:rPr>
          <w:iCs/>
          <w:color w:val="000000"/>
        </w:rPr>
        <w:t>statement</w:t>
      </w:r>
      <w:ins w:id="1126" w:author="tim liptrot" w:date="2020-04-28T14:28:00Z">
        <w:r w:rsidRPr="00AA009D">
          <w:rPr>
            <w:iCs/>
            <w:color w:val="000000"/>
          </w:rPr>
          <w:t xml:space="preserve"> critical question. Why was the </w:t>
        </w:r>
      </w:ins>
      <w:ins w:id="1127" w:author="tim liptrot" w:date="2020-04-28T22:44:00Z">
        <w:r w:rsidR="00D42AC9" w:rsidRPr="00AA009D">
          <w:rPr>
            <w:iCs/>
            <w:color w:val="000000"/>
          </w:rPr>
          <w:t>MWI</w:t>
        </w:r>
      </w:ins>
      <w:ins w:id="1128" w:author="tim liptrot" w:date="2020-04-28T14:28:00Z">
        <w:r w:rsidRPr="00AA009D">
          <w:rPr>
            <w:iCs/>
            <w:color w:val="000000"/>
          </w:rPr>
          <w:t xml:space="preserve"> unwilling to </w:t>
        </w:r>
      </w:ins>
      <w:ins w:id="1129" w:author="tim liptrot" w:date="2020-04-28T16:22:00Z">
        <w:r w:rsidR="000C4499" w:rsidRPr="00AA009D">
          <w:rPr>
            <w:iCs/>
            <w:color w:val="000000"/>
          </w:rPr>
          <w:t>close farms through markets and licensing in the</w:t>
        </w:r>
      </w:ins>
      <w:ins w:id="1130" w:author="tim liptrot" w:date="2020-04-28T14:29:00Z">
        <w:r w:rsidRPr="00AA009D">
          <w:rPr>
            <w:iCs/>
            <w:color w:val="000000"/>
          </w:rPr>
          <w:t xml:space="preserve"> renewable aquifers in </w:t>
        </w:r>
      </w:ins>
      <w:ins w:id="1131" w:author="tim liptrot" w:date="2020-04-28T14:30:00Z">
        <w:r w:rsidRPr="00AA009D">
          <w:rPr>
            <w:iCs/>
            <w:color w:val="000000"/>
          </w:rPr>
          <w:t>n</w:t>
        </w:r>
      </w:ins>
      <w:ins w:id="1132" w:author="tim liptrot" w:date="2020-04-28T14:29:00Z">
        <w:r w:rsidRPr="00AA009D">
          <w:rPr>
            <w:iCs/>
            <w:color w:val="000000"/>
          </w:rPr>
          <w:t>orth</w:t>
        </w:r>
      </w:ins>
      <w:ins w:id="1133" w:author="Hussam Hussein" w:date="2020-05-11T00:38:00Z">
        <w:r w:rsidR="00DE691C" w:rsidRPr="00AA009D">
          <w:rPr>
            <w:iCs/>
            <w:color w:val="000000"/>
          </w:rPr>
          <w:t>ern</w:t>
        </w:r>
      </w:ins>
      <w:ins w:id="1134" w:author="tim liptrot" w:date="2020-04-28T14:29:00Z">
        <w:r w:rsidRPr="00AA009D">
          <w:rPr>
            <w:iCs/>
            <w:color w:val="000000"/>
          </w:rPr>
          <w:t xml:space="preserve"> Jordan, </w:t>
        </w:r>
      </w:ins>
      <w:ins w:id="1135" w:author="tim liptrot" w:date="2020-04-28T16:27:00Z">
        <w:r w:rsidR="000C4499" w:rsidRPr="00AA009D">
          <w:rPr>
            <w:iCs/>
            <w:color w:val="000000"/>
          </w:rPr>
          <w:t>while</w:t>
        </w:r>
      </w:ins>
      <w:ins w:id="1136" w:author="tim liptrot" w:date="2020-04-28T16:20:00Z">
        <w:r w:rsidR="005633A5" w:rsidRPr="00AA009D">
          <w:rPr>
            <w:iCs/>
            <w:color w:val="000000"/>
          </w:rPr>
          <w:t xml:space="preserve"> </w:t>
        </w:r>
      </w:ins>
      <w:ins w:id="1137" w:author="tim liptrot" w:date="2020-04-28T16:26:00Z">
        <w:r w:rsidR="000C4499" w:rsidRPr="00AA009D">
          <w:rPr>
            <w:iCs/>
            <w:color w:val="000000"/>
          </w:rPr>
          <w:t>advoc</w:t>
        </w:r>
      </w:ins>
      <w:ins w:id="1138" w:author="tim liptrot" w:date="2020-04-28T16:27:00Z">
        <w:r w:rsidR="000C4499" w:rsidRPr="00AA009D">
          <w:rPr>
            <w:iCs/>
            <w:color w:val="000000"/>
          </w:rPr>
          <w:t>a</w:t>
        </w:r>
      </w:ins>
      <w:ins w:id="1139" w:author="tim liptrot" w:date="2020-04-28T16:26:00Z">
        <w:r w:rsidR="000C4499" w:rsidRPr="00AA009D">
          <w:rPr>
            <w:iCs/>
            <w:color w:val="000000"/>
          </w:rPr>
          <w:t>ting</w:t>
        </w:r>
      </w:ins>
      <w:ins w:id="1140" w:author="tim liptrot" w:date="2020-04-28T14:30:00Z">
        <w:r w:rsidRPr="00AA009D">
          <w:rPr>
            <w:iCs/>
            <w:color w:val="000000"/>
          </w:rPr>
          <w:t xml:space="preserve"> shut</w:t>
        </w:r>
      </w:ins>
      <w:ins w:id="1141" w:author="tim liptrot" w:date="2020-04-28T16:20:00Z">
        <w:r w:rsidR="005633A5" w:rsidRPr="00AA009D">
          <w:rPr>
            <w:iCs/>
            <w:color w:val="000000"/>
          </w:rPr>
          <w:t>ting</w:t>
        </w:r>
      </w:ins>
      <w:ins w:id="1142" w:author="tim liptrot" w:date="2020-04-28T14:30:00Z">
        <w:r w:rsidRPr="00AA009D">
          <w:rPr>
            <w:iCs/>
            <w:color w:val="000000"/>
          </w:rPr>
          <w:t xml:space="preserve"> down</w:t>
        </w:r>
      </w:ins>
      <w:ins w:id="1143" w:author="tim liptrot" w:date="2020-04-28T16:25:00Z">
        <w:r w:rsidR="000C4499" w:rsidRPr="00AA009D">
          <w:rPr>
            <w:iCs/>
            <w:color w:val="000000"/>
          </w:rPr>
          <w:t xml:space="preserve"> </w:t>
        </w:r>
      </w:ins>
      <w:ins w:id="1144" w:author="tim liptrot" w:date="2020-04-28T14:30:00Z">
        <w:r w:rsidRPr="00AA009D">
          <w:rPr>
            <w:iCs/>
            <w:color w:val="000000"/>
          </w:rPr>
          <w:t>farms in the south?</w:t>
        </w:r>
      </w:ins>
      <w:ins w:id="1145" w:author="tim liptrot" w:date="2020-04-28T16:27:00Z">
        <w:r w:rsidR="000C4499" w:rsidRPr="00AA009D">
          <w:rPr>
            <w:iCs/>
            <w:color w:val="000000"/>
          </w:rPr>
          <w:t xml:space="preserve"> </w:t>
        </w:r>
      </w:ins>
    </w:p>
    <w:p w14:paraId="370A3F01" w14:textId="6E8B1D76" w:rsidR="00E8294E" w:rsidRPr="00AA009D" w:rsidRDefault="009D437D" w:rsidP="00974B61">
      <w:pPr>
        <w:pBdr>
          <w:top w:val="nil"/>
          <w:left w:val="nil"/>
          <w:bottom w:val="nil"/>
          <w:right w:val="nil"/>
          <w:between w:val="nil"/>
        </w:pBdr>
        <w:rPr>
          <w:ins w:id="1146" w:author="tim liptrot" w:date="2020-04-29T13:08:00Z"/>
          <w:iCs/>
          <w:color w:val="000000"/>
        </w:rPr>
      </w:pPr>
      <w:ins w:id="1147" w:author="tim liptrot" w:date="2020-04-29T13:12:00Z">
        <w:r w:rsidRPr="00AA009D">
          <w:rPr>
            <w:iCs/>
            <w:color w:val="000000"/>
          </w:rPr>
          <w:t xml:space="preserve">The MWI preferred the </w:t>
        </w:r>
        <w:proofErr w:type="spellStart"/>
        <w:r w:rsidRPr="00AA009D">
          <w:rPr>
            <w:iCs/>
            <w:color w:val="000000"/>
          </w:rPr>
          <w:t>Disi</w:t>
        </w:r>
        <w:proofErr w:type="spellEnd"/>
        <w:r w:rsidRPr="00AA009D">
          <w:rPr>
            <w:iCs/>
            <w:color w:val="000000"/>
          </w:rPr>
          <w:t xml:space="preserve"> transaction in part because it satisfied multiple stakeholders. </w:t>
        </w:r>
      </w:ins>
      <w:ins w:id="1148" w:author="tim liptrot" w:date="2020-04-28T23:13:00Z">
        <w:r w:rsidR="00E8190C" w:rsidRPr="00AA009D">
          <w:rPr>
            <w:iCs/>
            <w:color w:val="000000"/>
          </w:rPr>
          <w:t xml:space="preserve">Firstly, </w:t>
        </w:r>
      </w:ins>
      <w:ins w:id="1149" w:author="tim liptrot" w:date="2020-04-29T13:01:00Z">
        <w:r w:rsidR="00E8294E" w:rsidRPr="00AA009D">
          <w:rPr>
            <w:iCs/>
            <w:color w:val="000000"/>
          </w:rPr>
          <w:t>most workers</w:t>
        </w:r>
      </w:ins>
      <w:ins w:id="1150" w:author="tim liptrot" w:date="2020-04-28T23:13:00Z">
        <w:r w:rsidR="00E8190C" w:rsidRPr="00AA009D">
          <w:rPr>
            <w:iCs/>
            <w:color w:val="000000"/>
          </w:rPr>
          <w:t xml:space="preserve"> concessionary farms were not Jordanian but Egyptian migrant wor</w:t>
        </w:r>
      </w:ins>
      <w:ins w:id="1151" w:author="tim liptrot" w:date="2020-04-28T23:14:00Z">
        <w:r w:rsidR="00E8190C" w:rsidRPr="00AA009D">
          <w:rPr>
            <w:iCs/>
            <w:color w:val="000000"/>
          </w:rPr>
          <w:t>kers</w:t>
        </w:r>
      </w:ins>
      <w:ins w:id="1152" w:author="tim liptrot" w:date="2020-04-29T11:39:00Z">
        <w:r w:rsidR="00D65FF1" w:rsidRPr="00AA009D">
          <w:rPr>
            <w:iCs/>
            <w:color w:val="000000"/>
          </w:rPr>
          <w:t xml:space="preserve"> (Farms in North Jordan also hir</w:t>
        </w:r>
      </w:ins>
      <w:ins w:id="1153" w:author="tim liptrot" w:date="2020-04-29T12:44:00Z">
        <w:r w:rsidR="006D29DE" w:rsidRPr="00AA009D">
          <w:rPr>
            <w:iCs/>
            <w:color w:val="000000"/>
          </w:rPr>
          <w:t>e</w:t>
        </w:r>
      </w:ins>
      <w:ins w:id="1154" w:author="tim liptrot" w:date="2020-04-29T11:39:00Z">
        <w:r w:rsidR="00D65FF1" w:rsidRPr="00AA009D">
          <w:rPr>
            <w:iCs/>
            <w:color w:val="000000"/>
          </w:rPr>
          <w:t xml:space="preserve"> </w:t>
        </w:r>
      </w:ins>
      <w:ins w:id="1155" w:author="tim liptrot" w:date="2020-04-29T12:44:00Z">
        <w:r w:rsidR="006D29DE" w:rsidRPr="00AA009D">
          <w:rPr>
            <w:iCs/>
            <w:color w:val="000000"/>
          </w:rPr>
          <w:t xml:space="preserve">some </w:t>
        </w:r>
      </w:ins>
      <w:ins w:id="1156" w:author="tim liptrot" w:date="2020-04-29T11:39:00Z">
        <w:r w:rsidR="00D65FF1" w:rsidRPr="00AA009D">
          <w:rPr>
            <w:iCs/>
            <w:color w:val="000000"/>
          </w:rPr>
          <w:t xml:space="preserve">Egyptian workers, but their </w:t>
        </w:r>
        <w:r w:rsidR="00743AEB" w:rsidRPr="00AA009D">
          <w:rPr>
            <w:iCs/>
            <w:color w:val="000000"/>
          </w:rPr>
          <w:t>visa-granting powers wer</w:t>
        </w:r>
      </w:ins>
      <w:ins w:id="1157" w:author="tim liptrot" w:date="2020-04-29T11:40:00Z">
        <w:r w:rsidR="00743AEB" w:rsidRPr="00AA009D">
          <w:rPr>
            <w:iCs/>
            <w:color w:val="000000"/>
          </w:rPr>
          <w:t xml:space="preserve">e reduced </w:t>
        </w:r>
      </w:ins>
      <w:ins w:id="1158" w:author="tim liptrot" w:date="2020-04-29T11:42:00Z">
        <w:r w:rsidR="00743AEB" w:rsidRPr="00AA009D">
          <w:rPr>
            <w:iCs/>
            <w:color w:val="000000"/>
          </w:rPr>
          <w:t>around 2012 (</w:t>
        </w:r>
      </w:ins>
      <w:ins w:id="1159" w:author="tim liptrot" w:date="2020-04-29T12:44:00Z">
        <w:r w:rsidR="006D29DE" w:rsidRPr="00AA009D">
          <w:rPr>
            <w:iCs/>
            <w:color w:val="000000"/>
          </w:rPr>
          <w:t xml:space="preserve">AL </w:t>
        </w:r>
        <w:proofErr w:type="spellStart"/>
        <w:r w:rsidR="006D29DE" w:rsidRPr="00AA009D">
          <w:rPr>
            <w:iCs/>
            <w:color w:val="000000"/>
          </w:rPr>
          <w:t>Naber</w:t>
        </w:r>
        <w:proofErr w:type="spellEnd"/>
        <w:r w:rsidR="006D29DE" w:rsidRPr="00AA009D">
          <w:rPr>
            <w:iCs/>
            <w:color w:val="000000"/>
          </w:rPr>
          <w:t>, 2017</w:t>
        </w:r>
        <w:del w:id="1160" w:author="Hussam Hussein" w:date="2020-05-11T00:38:00Z">
          <w:r w:rsidR="006D29DE" w:rsidRPr="00AA009D" w:rsidDel="00DE691C">
            <w:rPr>
              <w:iCs/>
              <w:color w:val="000000"/>
            </w:rPr>
            <w:delText>)</w:delText>
          </w:r>
        </w:del>
        <w:r w:rsidR="006D29DE" w:rsidRPr="00AA009D">
          <w:rPr>
            <w:iCs/>
            <w:color w:val="000000"/>
          </w:rPr>
          <w:t>).</w:t>
        </w:r>
      </w:ins>
      <w:ins w:id="1161" w:author="tim liptrot" w:date="2020-04-29T11:59:00Z">
        <w:r w:rsidR="009765A4" w:rsidRPr="00AA009D">
          <w:rPr>
            <w:iCs/>
            <w:color w:val="000000"/>
          </w:rPr>
          <w:t xml:space="preserve"> </w:t>
        </w:r>
      </w:ins>
      <w:ins w:id="1162" w:author="tim liptrot" w:date="2020-04-29T12:44:00Z">
        <w:r w:rsidR="006D29DE" w:rsidRPr="00AA009D">
          <w:rPr>
            <w:iCs/>
            <w:color w:val="000000"/>
          </w:rPr>
          <w:t>Therefore</w:t>
        </w:r>
      </w:ins>
      <w:ins w:id="1163" w:author="Hussam Hussein" w:date="2020-05-11T00:38:00Z">
        <w:r w:rsidR="00DE691C" w:rsidRPr="00AA009D">
          <w:rPr>
            <w:iCs/>
            <w:color w:val="000000"/>
          </w:rPr>
          <w:t>,</w:t>
        </w:r>
      </w:ins>
      <w:ins w:id="1164" w:author="tim liptrot" w:date="2020-04-29T12:44:00Z">
        <w:r w:rsidR="006D29DE" w:rsidRPr="00AA009D">
          <w:rPr>
            <w:iCs/>
            <w:color w:val="000000"/>
          </w:rPr>
          <w:t xml:space="preserve"> closing farms there would not </w:t>
        </w:r>
      </w:ins>
      <w:r w:rsidR="00631415" w:rsidRPr="00AA009D">
        <w:rPr>
          <w:iCs/>
          <w:color w:val="000000"/>
        </w:rPr>
        <w:t>displace or impoverish Jordanian farmers</w:t>
      </w:r>
      <w:ins w:id="1165" w:author="tim liptrot" w:date="2020-04-29T12:45:00Z">
        <w:r w:rsidR="006D29DE" w:rsidRPr="00AA009D">
          <w:rPr>
            <w:iCs/>
            <w:color w:val="000000"/>
          </w:rPr>
          <w:t xml:space="preserve">, and </w:t>
        </w:r>
      </w:ins>
      <w:ins w:id="1166" w:author="tim liptrot" w:date="2020-04-29T13:12:00Z">
        <w:r w:rsidRPr="00AA009D">
          <w:rPr>
            <w:iCs/>
            <w:color w:val="000000"/>
          </w:rPr>
          <w:t>thus</w:t>
        </w:r>
      </w:ins>
      <w:ins w:id="1167" w:author="tim liptrot" w:date="2020-04-29T12:47:00Z">
        <w:r w:rsidR="006D29DE" w:rsidRPr="00AA009D">
          <w:rPr>
            <w:iCs/>
            <w:color w:val="000000"/>
          </w:rPr>
          <w:t xml:space="preserve"> political</w:t>
        </w:r>
      </w:ins>
      <w:ins w:id="1168" w:author="tim liptrot" w:date="2020-04-29T12:45:00Z">
        <w:r w:rsidR="006D29DE" w:rsidRPr="00AA009D">
          <w:rPr>
            <w:iCs/>
            <w:color w:val="000000"/>
          </w:rPr>
          <w:t xml:space="preserve"> instability (Interview with policy makers at MWI, Interviews 9</w:t>
        </w:r>
      </w:ins>
      <w:ins w:id="1169" w:author="tim liptrot" w:date="2020-04-29T12:46:00Z">
        <w:r w:rsidR="006D29DE" w:rsidRPr="00AA009D">
          <w:rPr>
            <w:iCs/>
            <w:color w:val="000000"/>
          </w:rPr>
          <w:t xml:space="preserve"> and </w:t>
        </w:r>
      </w:ins>
      <w:ins w:id="1170" w:author="tim liptrot" w:date="2020-04-29T12:45:00Z">
        <w:r w:rsidR="006D29DE" w:rsidRPr="00AA009D">
          <w:rPr>
            <w:iCs/>
            <w:color w:val="000000"/>
          </w:rPr>
          <w:t>5).</w:t>
        </w:r>
      </w:ins>
      <w:ins w:id="1171" w:author="tim liptrot" w:date="2020-04-29T11:34:00Z">
        <w:r w:rsidR="00D65FF1" w:rsidRPr="00AA009D">
          <w:rPr>
            <w:iCs/>
            <w:color w:val="000000"/>
          </w:rPr>
          <w:t xml:space="preserve"> </w:t>
        </w:r>
      </w:ins>
      <w:ins w:id="1172" w:author="tim liptrot" w:date="2020-04-29T13:13:00Z">
        <w:r w:rsidRPr="00AA009D">
          <w:rPr>
            <w:iCs/>
            <w:color w:val="000000"/>
          </w:rPr>
          <w:t>Advocates of Arab food autonomy were pleased because t</w:t>
        </w:r>
      </w:ins>
      <w:ins w:id="1173" w:author="tim liptrot" w:date="2020-04-29T12:48:00Z">
        <w:r w:rsidR="006D29DE" w:rsidRPr="00AA009D">
          <w:rPr>
            <w:iCs/>
            <w:color w:val="000000"/>
          </w:rPr>
          <w:t>he climate of the souther</w:t>
        </w:r>
      </w:ins>
      <w:ins w:id="1174" w:author="tim liptrot" w:date="2020-04-29T13:01:00Z">
        <w:r w:rsidR="00E8294E" w:rsidRPr="00AA009D">
          <w:rPr>
            <w:iCs/>
            <w:color w:val="000000"/>
          </w:rPr>
          <w:t xml:space="preserve">n region </w:t>
        </w:r>
      </w:ins>
      <w:ins w:id="1175" w:author="tim liptrot" w:date="2020-04-29T13:04:00Z">
        <w:r w:rsidR="00E8294E" w:rsidRPr="00AA009D">
          <w:rPr>
            <w:iCs/>
            <w:color w:val="000000"/>
          </w:rPr>
          <w:t>is hotter and dryer than the north,</w:t>
        </w:r>
      </w:ins>
      <w:ins w:id="1176" w:author="tim liptrot" w:date="2020-04-29T13:05:00Z">
        <w:r w:rsidR="00E8294E" w:rsidRPr="00AA009D">
          <w:rPr>
            <w:iCs/>
            <w:color w:val="000000"/>
          </w:rPr>
          <w:t xml:space="preserve"> </w:t>
        </w:r>
      </w:ins>
      <w:ins w:id="1177" w:author="tim liptrot" w:date="2020-04-29T13:07:00Z">
        <w:r w:rsidR="00E8294E" w:rsidRPr="00AA009D">
          <w:rPr>
            <w:iCs/>
            <w:color w:val="000000"/>
          </w:rPr>
          <w:t>increasing irrigation losses to evaporation</w:t>
        </w:r>
      </w:ins>
      <w:ins w:id="1178" w:author="tim liptrot" w:date="2020-04-29T13:08:00Z">
        <w:r w:rsidR="00E8294E" w:rsidRPr="00AA009D">
          <w:rPr>
            <w:iCs/>
            <w:color w:val="000000"/>
          </w:rPr>
          <w:t xml:space="preserve">. Pumping the water north then recycling it as TWW therefore </w:t>
        </w:r>
      </w:ins>
      <w:ins w:id="1179" w:author="tim liptrot" w:date="2020-04-29T13:13:00Z">
        <w:r w:rsidRPr="00AA009D">
          <w:rPr>
            <w:iCs/>
            <w:color w:val="000000"/>
          </w:rPr>
          <w:t>indirectly increased yield</w:t>
        </w:r>
      </w:ins>
      <w:ins w:id="1180" w:author="tim liptrot" w:date="2020-04-29T13:08:00Z">
        <w:r w:rsidR="00E8294E" w:rsidRPr="00AA009D">
          <w:rPr>
            <w:iCs/>
            <w:color w:val="000000"/>
          </w:rPr>
          <w:t>.</w:t>
        </w:r>
      </w:ins>
      <w:ins w:id="1181" w:author="tim liptrot" w:date="2020-04-29T13:13:00Z">
        <w:r w:rsidRPr="00AA009D">
          <w:rPr>
            <w:iCs/>
            <w:color w:val="000000"/>
          </w:rPr>
          <w:t xml:space="preserve"> Meanwhile,</w:t>
        </w:r>
      </w:ins>
      <w:ins w:id="1182" w:author="tim liptrot" w:date="2020-04-29T13:14:00Z">
        <w:r w:rsidRPr="00AA009D">
          <w:rPr>
            <w:iCs/>
            <w:color w:val="000000"/>
          </w:rPr>
          <w:t xml:space="preserve"> </w:t>
        </w:r>
      </w:ins>
      <w:ins w:id="1183" w:author="tim liptrot" w:date="2020-04-29T13:27:00Z">
        <w:r w:rsidR="00461624" w:rsidRPr="00AA009D">
          <w:rPr>
            <w:iCs/>
            <w:color w:val="000000"/>
          </w:rPr>
          <w:t xml:space="preserve">popular discontent with the project had been created by </w:t>
        </w:r>
      </w:ins>
      <w:ins w:id="1184" w:author="tim liptrot" w:date="2020-04-29T13:26:00Z">
        <w:r w:rsidR="00461624" w:rsidRPr="00AA009D">
          <w:rPr>
            <w:iCs/>
            <w:color w:val="000000"/>
          </w:rPr>
          <w:t xml:space="preserve">repeated </w:t>
        </w:r>
      </w:ins>
      <w:ins w:id="1185" w:author="tim liptrot" w:date="2020-04-29T13:27:00Z">
        <w:r w:rsidR="00461624" w:rsidRPr="00AA009D">
          <w:rPr>
            <w:iCs/>
            <w:color w:val="000000"/>
          </w:rPr>
          <w:t xml:space="preserve">public </w:t>
        </w:r>
      </w:ins>
      <w:ins w:id="1186" w:author="tim liptrot" w:date="2020-04-29T13:14:00Z">
        <w:r w:rsidRPr="00AA009D">
          <w:rPr>
            <w:iCs/>
            <w:color w:val="000000"/>
          </w:rPr>
          <w:t xml:space="preserve">condemnation </w:t>
        </w:r>
      </w:ins>
      <w:ins w:id="1187" w:author="tim liptrot" w:date="2020-04-29T13:26:00Z">
        <w:r w:rsidR="00461624" w:rsidRPr="00AA009D">
          <w:rPr>
            <w:iCs/>
            <w:color w:val="000000"/>
          </w:rPr>
          <w:t xml:space="preserve">of the concessions </w:t>
        </w:r>
      </w:ins>
      <w:ins w:id="1188" w:author="tim liptrot" w:date="2020-04-29T13:14:00Z">
        <w:r w:rsidRPr="00AA009D">
          <w:rPr>
            <w:iCs/>
            <w:color w:val="000000"/>
          </w:rPr>
          <w:t xml:space="preserve">from the MWI, including </w:t>
        </w:r>
      </w:ins>
      <w:ins w:id="1189" w:author="tim liptrot" w:date="2020-04-29T13:23:00Z">
        <w:r w:rsidR="00461624" w:rsidRPr="00AA009D">
          <w:rPr>
            <w:iCs/>
            <w:color w:val="000000"/>
          </w:rPr>
          <w:t xml:space="preserve">former minister </w:t>
        </w:r>
        <w:proofErr w:type="spellStart"/>
        <w:r w:rsidR="00461624" w:rsidRPr="00AA009D">
          <w:rPr>
            <w:iCs/>
            <w:color w:val="000000"/>
          </w:rPr>
          <w:t>Munther</w:t>
        </w:r>
        <w:proofErr w:type="spellEnd"/>
        <w:r w:rsidR="00461624" w:rsidRPr="00AA009D">
          <w:rPr>
            <w:iCs/>
            <w:color w:val="000000"/>
          </w:rPr>
          <w:t xml:space="preserve"> </w:t>
        </w:r>
        <w:proofErr w:type="spellStart"/>
        <w:r w:rsidR="00461624" w:rsidRPr="00AA009D">
          <w:rPr>
            <w:iCs/>
            <w:color w:val="000000"/>
          </w:rPr>
          <w:t>Haddadin</w:t>
        </w:r>
        <w:proofErr w:type="spellEnd"/>
        <w:r w:rsidR="00461624" w:rsidRPr="00AA009D">
          <w:rPr>
            <w:iCs/>
            <w:color w:val="000000"/>
          </w:rPr>
          <w:t xml:space="preserve"> and a lawsuit brought by </w:t>
        </w:r>
        <w:proofErr w:type="spellStart"/>
        <w:r w:rsidR="00461624" w:rsidRPr="00AA009D">
          <w:rPr>
            <w:iCs/>
            <w:color w:val="000000"/>
          </w:rPr>
          <w:t>Hazim</w:t>
        </w:r>
        <w:proofErr w:type="spellEnd"/>
        <w:r w:rsidR="00461624" w:rsidRPr="00AA009D">
          <w:rPr>
            <w:iCs/>
            <w:color w:val="000000"/>
          </w:rPr>
          <w:t xml:space="preserve"> El-Naser</w:t>
        </w:r>
      </w:ins>
      <w:ins w:id="1190" w:author="tim liptrot" w:date="2020-04-29T13:25:00Z">
        <w:r w:rsidR="00461624" w:rsidRPr="00AA009D">
          <w:rPr>
            <w:iCs/>
            <w:color w:val="000000"/>
          </w:rPr>
          <w:t>, professors of geology, an</w:t>
        </w:r>
      </w:ins>
      <w:ins w:id="1191" w:author="tim liptrot" w:date="2020-04-29T13:26:00Z">
        <w:r w:rsidR="00461624" w:rsidRPr="00AA009D">
          <w:rPr>
            <w:iCs/>
            <w:color w:val="000000"/>
          </w:rPr>
          <w:t>d even medical doctors with public health concerns</w:t>
        </w:r>
      </w:ins>
      <w:ins w:id="1192" w:author="tim liptrot" w:date="2020-04-29T13:27:00Z">
        <w:r w:rsidR="00461624" w:rsidRPr="00AA009D">
          <w:rPr>
            <w:iCs/>
            <w:color w:val="000000"/>
          </w:rPr>
          <w:t xml:space="preserve"> (</w:t>
        </w:r>
        <w:proofErr w:type="spellStart"/>
        <w:r w:rsidR="00461624" w:rsidRPr="00AA009D">
          <w:rPr>
            <w:iCs/>
            <w:color w:val="000000"/>
          </w:rPr>
          <w:t>Ferragina</w:t>
        </w:r>
        <w:proofErr w:type="spellEnd"/>
        <w:r w:rsidR="00461624" w:rsidRPr="00AA009D">
          <w:rPr>
            <w:iCs/>
            <w:color w:val="000000"/>
          </w:rPr>
          <w:t xml:space="preserve"> and Greco</w:t>
        </w:r>
      </w:ins>
      <w:ins w:id="1193" w:author="tim liptrot" w:date="2020-04-29T13:29:00Z">
        <w:r w:rsidR="00461624" w:rsidRPr="00AA009D">
          <w:rPr>
            <w:iCs/>
            <w:color w:val="000000"/>
          </w:rPr>
          <w:t xml:space="preserve">, 2008). </w:t>
        </w:r>
      </w:ins>
    </w:p>
    <w:p w14:paraId="3EF3113B" w14:textId="1869FA3B" w:rsidR="00E8294E" w:rsidRPr="00AA009D" w:rsidRDefault="00631415" w:rsidP="00974B61">
      <w:pPr>
        <w:pBdr>
          <w:top w:val="nil"/>
          <w:left w:val="nil"/>
          <w:bottom w:val="nil"/>
          <w:right w:val="nil"/>
          <w:between w:val="nil"/>
        </w:pBdr>
        <w:rPr>
          <w:ins w:id="1194" w:author="tim liptrot" w:date="2020-04-28T13:31:00Z"/>
          <w:iCs/>
          <w:color w:val="000000"/>
        </w:rPr>
      </w:pPr>
      <w:r w:rsidRPr="00AA009D">
        <w:rPr>
          <w:iCs/>
          <w:color w:val="000000"/>
        </w:rPr>
        <w:t>Further,</w:t>
      </w:r>
      <w:ins w:id="1195" w:author="tim liptrot" w:date="2020-04-29T13:09:00Z">
        <w:r w:rsidR="00E8294E" w:rsidRPr="00AA009D">
          <w:rPr>
            <w:iCs/>
            <w:color w:val="000000"/>
          </w:rPr>
          <w:t xml:space="preserve"> the MWI argued that </w:t>
        </w:r>
      </w:ins>
      <w:ins w:id="1196" w:author="tim liptrot" w:date="2020-04-29T13:42:00Z">
        <w:r w:rsidR="004F7C1B" w:rsidRPr="00AA009D">
          <w:rPr>
            <w:iCs/>
            <w:color w:val="000000"/>
          </w:rPr>
          <w:t xml:space="preserve">reallocation by </w:t>
        </w:r>
      </w:ins>
      <w:ins w:id="1197" w:author="tim liptrot" w:date="2020-05-14T15:46:00Z">
        <w:r w:rsidR="00165F2C" w:rsidRPr="00AA009D">
          <w:rPr>
            <w:iCs/>
            <w:color w:val="000000"/>
          </w:rPr>
          <w:t xml:space="preserve">expropriation </w:t>
        </w:r>
      </w:ins>
      <w:ins w:id="1198" w:author="tim liptrot" w:date="2020-04-29T13:42:00Z">
        <w:r w:rsidR="004F7C1B" w:rsidRPr="00AA009D">
          <w:rPr>
            <w:iCs/>
            <w:color w:val="000000"/>
          </w:rPr>
          <w:t xml:space="preserve">in </w:t>
        </w:r>
        <w:proofErr w:type="spellStart"/>
        <w:r w:rsidR="004F7C1B" w:rsidRPr="00AA009D">
          <w:rPr>
            <w:iCs/>
            <w:color w:val="000000"/>
          </w:rPr>
          <w:t>Disi</w:t>
        </w:r>
        <w:proofErr w:type="spellEnd"/>
        <w:r w:rsidR="004F7C1B" w:rsidRPr="00AA009D">
          <w:rPr>
            <w:iCs/>
            <w:color w:val="000000"/>
          </w:rPr>
          <w:t xml:space="preserve"> was within the capacity or will of the state</w:t>
        </w:r>
      </w:ins>
      <w:ins w:id="1199" w:author="tim liptrot" w:date="2020-04-29T13:43:00Z">
        <w:r w:rsidR="004F7C1B" w:rsidRPr="00AA009D">
          <w:rPr>
            <w:iCs/>
            <w:color w:val="000000"/>
          </w:rPr>
          <w:t xml:space="preserve">, while the market northern strategy was not. </w:t>
        </w:r>
      </w:ins>
      <w:ins w:id="1200" w:author="tim liptrot" w:date="2020-04-29T13:45:00Z">
        <w:r w:rsidR="004F7C1B" w:rsidRPr="00AA009D">
          <w:rPr>
            <w:iCs/>
            <w:color w:val="000000"/>
          </w:rPr>
          <w:t xml:space="preserve">The </w:t>
        </w:r>
        <w:proofErr w:type="spellStart"/>
        <w:r w:rsidR="004F7C1B" w:rsidRPr="00AA009D">
          <w:rPr>
            <w:iCs/>
            <w:color w:val="000000"/>
          </w:rPr>
          <w:t>Disi</w:t>
        </w:r>
        <w:proofErr w:type="spellEnd"/>
        <w:r w:rsidR="004F7C1B" w:rsidRPr="00AA009D">
          <w:rPr>
            <w:iCs/>
            <w:color w:val="000000"/>
          </w:rPr>
          <w:t xml:space="preserve"> reallocation had lower </w:t>
        </w:r>
      </w:ins>
      <w:ins w:id="1201" w:author="tim liptrot" w:date="2020-04-29T13:09:00Z">
        <w:r w:rsidR="00E8294E" w:rsidRPr="00AA009D">
          <w:rPr>
            <w:iCs/>
            <w:color w:val="000000"/>
          </w:rPr>
          <w:t xml:space="preserve">transaction costs and </w:t>
        </w:r>
      </w:ins>
      <w:ins w:id="1202" w:author="tim liptrot" w:date="2020-04-29T13:45:00Z">
        <w:r w:rsidR="004F7C1B" w:rsidRPr="00AA009D">
          <w:rPr>
            <w:iCs/>
            <w:color w:val="000000"/>
          </w:rPr>
          <w:t xml:space="preserve">easier </w:t>
        </w:r>
      </w:ins>
      <w:ins w:id="1203" w:author="tim liptrot" w:date="2020-04-29T13:09:00Z">
        <w:r w:rsidR="00E8294E" w:rsidRPr="00AA009D">
          <w:rPr>
            <w:iCs/>
            <w:color w:val="000000"/>
          </w:rPr>
          <w:t>enforcement</w:t>
        </w:r>
      </w:ins>
      <w:ins w:id="1204" w:author="tim liptrot" w:date="2020-04-29T13:46:00Z">
        <w:r w:rsidR="004F7C1B" w:rsidRPr="00AA009D">
          <w:rPr>
            <w:iCs/>
            <w:color w:val="000000"/>
          </w:rPr>
          <w:t>.</w:t>
        </w:r>
      </w:ins>
      <w:ins w:id="1205" w:author="tim liptrot" w:date="2020-04-29T13:45:00Z">
        <w:r w:rsidR="004F7C1B" w:rsidRPr="00AA009D">
          <w:rPr>
            <w:iCs/>
            <w:color w:val="000000"/>
          </w:rPr>
          <w:t xml:space="preserve"> </w:t>
        </w:r>
      </w:ins>
      <w:ins w:id="1206" w:author="tim liptrot" w:date="2020-04-29T13:46:00Z">
        <w:r w:rsidR="004F7C1B" w:rsidRPr="00AA009D">
          <w:rPr>
            <w:iCs/>
            <w:color w:val="000000"/>
          </w:rPr>
          <w:t>The government had only to strike a deal or expropriate four wealth famil</w:t>
        </w:r>
      </w:ins>
      <w:ins w:id="1207" w:author="tim liptrot" w:date="2020-04-29T13:49:00Z">
        <w:r w:rsidR="004F7C1B" w:rsidRPr="00AA009D">
          <w:rPr>
            <w:iCs/>
            <w:color w:val="000000"/>
          </w:rPr>
          <w:t>ie</w:t>
        </w:r>
      </w:ins>
      <w:ins w:id="1208" w:author="tim liptrot" w:date="2020-04-29T13:46:00Z">
        <w:r w:rsidR="004F7C1B" w:rsidRPr="00AA009D">
          <w:rPr>
            <w:iCs/>
            <w:color w:val="000000"/>
          </w:rPr>
          <w:t xml:space="preserve">s, rather </w:t>
        </w:r>
      </w:ins>
      <w:ins w:id="1209" w:author="tim liptrot" w:date="2020-04-29T13:45:00Z">
        <w:r w:rsidR="004F7C1B" w:rsidRPr="00AA009D">
          <w:rPr>
            <w:iCs/>
            <w:color w:val="000000"/>
          </w:rPr>
          <w:t>than</w:t>
        </w:r>
      </w:ins>
      <w:ins w:id="1210" w:author="tim liptrot" w:date="2020-04-29T13:09:00Z">
        <w:r w:rsidR="00E8294E" w:rsidRPr="00AA009D">
          <w:rPr>
            <w:iCs/>
            <w:color w:val="000000"/>
          </w:rPr>
          <w:t xml:space="preserve"> negotiat</w:t>
        </w:r>
      </w:ins>
      <w:ins w:id="1211" w:author="tim liptrot" w:date="2020-04-29T13:45:00Z">
        <w:r w:rsidR="004F7C1B" w:rsidRPr="00AA009D">
          <w:rPr>
            <w:iCs/>
            <w:color w:val="000000"/>
          </w:rPr>
          <w:t>e</w:t>
        </w:r>
      </w:ins>
      <w:ins w:id="1212" w:author="tim liptrot" w:date="2020-04-29T13:09:00Z">
        <w:r w:rsidR="00E8294E" w:rsidRPr="00AA009D">
          <w:rPr>
            <w:iCs/>
            <w:color w:val="000000"/>
          </w:rPr>
          <w:t xml:space="preserve"> w</w:t>
        </w:r>
      </w:ins>
      <w:ins w:id="1213" w:author="tim liptrot" w:date="2020-04-29T13:46:00Z">
        <w:r w:rsidR="004F7C1B" w:rsidRPr="00AA009D">
          <w:rPr>
            <w:iCs/>
            <w:color w:val="000000"/>
          </w:rPr>
          <w:t>ith</w:t>
        </w:r>
      </w:ins>
      <w:ins w:id="1214" w:author="tim liptrot" w:date="2020-04-29T13:09:00Z">
        <w:r w:rsidR="00E8294E" w:rsidRPr="00AA009D">
          <w:rPr>
            <w:iCs/>
            <w:color w:val="000000"/>
          </w:rPr>
          <w:t xml:space="preserve"> </w:t>
        </w:r>
        <w:proofErr w:type="gramStart"/>
        <w:r w:rsidR="00E8294E" w:rsidRPr="00AA009D">
          <w:rPr>
            <w:iCs/>
            <w:color w:val="000000"/>
          </w:rPr>
          <w:t xml:space="preserve">a </w:t>
        </w:r>
      </w:ins>
      <w:ins w:id="1215" w:author="tim liptrot" w:date="2020-04-29T13:10:00Z">
        <w:r w:rsidR="00E8294E" w:rsidRPr="00AA009D">
          <w:rPr>
            <w:iCs/>
            <w:color w:val="000000"/>
          </w:rPr>
          <w:t>large number of</w:t>
        </w:r>
      </w:ins>
      <w:proofErr w:type="gramEnd"/>
      <w:ins w:id="1216" w:author="tim liptrot" w:date="2020-04-29T13:09:00Z">
        <w:r w:rsidR="00E8294E" w:rsidRPr="00AA009D">
          <w:rPr>
            <w:iCs/>
            <w:color w:val="000000"/>
          </w:rPr>
          <w:t xml:space="preserve"> </w:t>
        </w:r>
      </w:ins>
      <w:ins w:id="1217" w:author="tim liptrot" w:date="2020-04-29T13:46:00Z">
        <w:r w:rsidR="004F7C1B" w:rsidRPr="00AA009D">
          <w:rPr>
            <w:iCs/>
            <w:color w:val="000000"/>
          </w:rPr>
          <w:t>socio-econ</w:t>
        </w:r>
        <w:del w:id="1218" w:author="Hussam Hussein" w:date="2020-05-11T00:39:00Z">
          <w:r w:rsidR="004F7C1B" w:rsidRPr="00AA009D" w:rsidDel="00DE691C">
            <w:rPr>
              <w:iCs/>
              <w:color w:val="000000"/>
            </w:rPr>
            <w:delText>b</w:delText>
          </w:r>
        </w:del>
        <w:r w:rsidR="004F7C1B" w:rsidRPr="00AA009D">
          <w:rPr>
            <w:iCs/>
            <w:color w:val="000000"/>
          </w:rPr>
          <w:t xml:space="preserve">omically diverse </w:t>
        </w:r>
      </w:ins>
      <w:ins w:id="1219" w:author="tim liptrot" w:date="2020-04-29T13:09:00Z">
        <w:r w:rsidR="00E8294E" w:rsidRPr="00AA009D">
          <w:rPr>
            <w:iCs/>
            <w:color w:val="000000"/>
          </w:rPr>
          <w:t>farmer</w:t>
        </w:r>
      </w:ins>
      <w:ins w:id="1220" w:author="tim liptrot" w:date="2020-04-29T13:10:00Z">
        <w:r w:rsidR="00E8294E" w:rsidRPr="00AA009D">
          <w:rPr>
            <w:iCs/>
            <w:color w:val="000000"/>
          </w:rPr>
          <w:t>s</w:t>
        </w:r>
      </w:ins>
      <w:ins w:id="1221" w:author="tim liptrot" w:date="2020-04-29T13:47:00Z">
        <w:r w:rsidR="004F7C1B" w:rsidRPr="00AA009D">
          <w:rPr>
            <w:iCs/>
            <w:color w:val="000000"/>
          </w:rPr>
          <w:t xml:space="preserve"> </w:t>
        </w:r>
      </w:ins>
      <w:ins w:id="1222" w:author="tim liptrot" w:date="2020-04-29T13:11:00Z">
        <w:r w:rsidR="00E8294E" w:rsidRPr="00AA009D">
          <w:rPr>
            <w:iCs/>
            <w:color w:val="000000"/>
          </w:rPr>
          <w:t>(Interview with MWI policy maker</w:t>
        </w:r>
        <w:r w:rsidR="009D437D" w:rsidRPr="00AA009D">
          <w:rPr>
            <w:iCs/>
            <w:color w:val="000000"/>
          </w:rPr>
          <w:t>, interview 1). Once cl</w:t>
        </w:r>
      </w:ins>
      <w:ins w:id="1223" w:author="tim liptrot" w:date="2020-04-29T13:47:00Z">
        <w:r w:rsidR="004F7C1B" w:rsidRPr="00AA009D">
          <w:rPr>
            <w:iCs/>
            <w:color w:val="000000"/>
          </w:rPr>
          <w:t>osed enforcement and surveillance was low cost</w:t>
        </w:r>
      </w:ins>
      <w:ins w:id="1224" w:author="tim liptrot" w:date="2020-04-29T13:48:00Z">
        <w:r w:rsidR="004F7C1B" w:rsidRPr="00AA009D">
          <w:rPr>
            <w:iCs/>
            <w:color w:val="000000"/>
          </w:rPr>
          <w:t xml:space="preserve">, as farms could be banned entirely rather than forced to pay taxes. </w:t>
        </w:r>
      </w:ins>
      <w:ins w:id="1225" w:author="tim liptrot" w:date="2020-04-29T13:49:00Z">
        <w:r w:rsidR="004F7C1B" w:rsidRPr="00AA009D">
          <w:rPr>
            <w:iCs/>
            <w:color w:val="000000"/>
          </w:rPr>
          <w:t>Furthermore, “although such heavy political support can be effective in giving a campaign initial momentum, it cannot be sustained and success may depend more on convinc</w:t>
        </w:r>
      </w:ins>
      <w:ins w:id="1226" w:author="tim liptrot" w:date="2020-04-29T13:50:00Z">
        <w:r w:rsidR="004F7C1B" w:rsidRPr="00AA009D">
          <w:rPr>
            <w:iCs/>
            <w:color w:val="000000"/>
          </w:rPr>
          <w:t>ing well owners to cooperate than trying to enforce the rule of law at the margins of its reach” (</w:t>
        </w:r>
        <w:proofErr w:type="spellStart"/>
        <w:r w:rsidR="004F7C1B" w:rsidRPr="00AA009D">
          <w:rPr>
            <w:iCs/>
            <w:color w:val="000000"/>
          </w:rPr>
          <w:t>Macoum</w:t>
        </w:r>
        <w:proofErr w:type="spellEnd"/>
        <w:r w:rsidR="004F7C1B" w:rsidRPr="00AA009D">
          <w:rPr>
            <w:iCs/>
            <w:color w:val="000000"/>
          </w:rPr>
          <w:t xml:space="preserve"> and El-Naser, 2004). In effect,</w:t>
        </w:r>
      </w:ins>
      <w:ins w:id="1227" w:author="tim liptrot" w:date="2020-04-29T13:52:00Z">
        <w:r w:rsidR="00F72E84" w:rsidRPr="00AA009D">
          <w:rPr>
            <w:iCs/>
            <w:color w:val="000000"/>
          </w:rPr>
          <w:t xml:space="preserve"> </w:t>
        </w:r>
        <w:proofErr w:type="spellStart"/>
        <w:r w:rsidR="00F72E84" w:rsidRPr="00AA009D">
          <w:rPr>
            <w:iCs/>
            <w:color w:val="000000"/>
          </w:rPr>
          <w:t>Macoum</w:t>
        </w:r>
        <w:proofErr w:type="spellEnd"/>
        <w:r w:rsidR="00F72E84" w:rsidRPr="00AA009D">
          <w:rPr>
            <w:iCs/>
            <w:color w:val="000000"/>
          </w:rPr>
          <w:t xml:space="preserve"> and El-Naser</w:t>
        </w:r>
      </w:ins>
      <w:ins w:id="1228" w:author="Hussam Hussein" w:date="2020-05-11T00:40:00Z">
        <w:r w:rsidR="00DE691C" w:rsidRPr="00AA009D">
          <w:rPr>
            <w:iCs/>
            <w:color w:val="000000"/>
          </w:rPr>
          <w:t xml:space="preserve"> (2004)</w:t>
        </w:r>
      </w:ins>
      <w:ins w:id="1229" w:author="tim liptrot" w:date="2020-04-29T13:52:00Z">
        <w:r w:rsidR="00F72E84" w:rsidRPr="00AA009D">
          <w:rPr>
            <w:iCs/>
            <w:color w:val="000000"/>
          </w:rPr>
          <w:t xml:space="preserve"> argued</w:t>
        </w:r>
      </w:ins>
      <w:ins w:id="1230" w:author="tim liptrot" w:date="2020-04-29T13:50:00Z">
        <w:r w:rsidR="004F7C1B" w:rsidRPr="00AA009D">
          <w:rPr>
            <w:iCs/>
            <w:color w:val="000000"/>
          </w:rPr>
          <w:t xml:space="preserve"> </w:t>
        </w:r>
      </w:ins>
      <w:ins w:id="1231" w:author="tim liptrot" w:date="2020-04-29T13:53:00Z">
        <w:r w:rsidR="00F72E84" w:rsidRPr="00AA009D">
          <w:rPr>
            <w:iCs/>
            <w:color w:val="000000"/>
          </w:rPr>
          <w:t>that</w:t>
        </w:r>
      </w:ins>
      <w:ins w:id="1232" w:author="tim liptrot" w:date="2020-04-29T13:51:00Z">
        <w:r w:rsidR="004F7C1B" w:rsidRPr="00AA009D">
          <w:rPr>
            <w:iCs/>
            <w:color w:val="000000"/>
          </w:rPr>
          <w:t xml:space="preserve"> </w:t>
        </w:r>
      </w:ins>
      <w:ins w:id="1233" w:author="tim liptrot" w:date="2020-04-29T13:50:00Z">
        <w:r w:rsidR="004F7C1B" w:rsidRPr="00AA009D">
          <w:rPr>
            <w:iCs/>
            <w:color w:val="000000"/>
          </w:rPr>
          <w:t xml:space="preserve">a </w:t>
        </w:r>
      </w:ins>
      <w:ins w:id="1234" w:author="tim liptrot" w:date="2020-04-29T13:51:00Z">
        <w:r w:rsidR="004F7C1B" w:rsidRPr="00AA009D">
          <w:rPr>
            <w:iCs/>
            <w:color w:val="000000"/>
          </w:rPr>
          <w:t>broad coalition could be created against a distinct set of farms to permanently close the</w:t>
        </w:r>
      </w:ins>
      <w:ins w:id="1235" w:author="tim liptrot" w:date="2020-04-29T13:52:00Z">
        <w:r w:rsidR="00F72E84" w:rsidRPr="00AA009D">
          <w:rPr>
            <w:iCs/>
            <w:color w:val="000000"/>
          </w:rPr>
          <w:t xml:space="preserve">m, while taxes and incentive structures could be </w:t>
        </w:r>
      </w:ins>
      <w:ins w:id="1236" w:author="tim liptrot" w:date="2020-04-29T13:53:00Z">
        <w:r w:rsidR="00F72E84" w:rsidRPr="00AA009D">
          <w:rPr>
            <w:iCs/>
            <w:color w:val="000000"/>
          </w:rPr>
          <w:t xml:space="preserve">slowly </w:t>
        </w:r>
      </w:ins>
      <w:ins w:id="1237" w:author="tim liptrot" w:date="2020-04-29T13:52:00Z">
        <w:r w:rsidR="00F72E84" w:rsidRPr="00AA009D">
          <w:rPr>
            <w:iCs/>
            <w:color w:val="000000"/>
          </w:rPr>
          <w:t>circumvented and corrupted over years</w:t>
        </w:r>
      </w:ins>
      <w:ins w:id="1238" w:author="tim liptrot" w:date="2020-04-29T13:53:00Z">
        <w:r w:rsidR="00F72E84" w:rsidRPr="00AA009D">
          <w:rPr>
            <w:iCs/>
            <w:color w:val="000000"/>
          </w:rPr>
          <w:t xml:space="preserve">. </w:t>
        </w:r>
      </w:ins>
      <w:ins w:id="1239" w:author="tim liptrot" w:date="2020-04-29T13:54:00Z">
        <w:r w:rsidR="00F72E84" w:rsidRPr="00AA009D">
          <w:rPr>
            <w:iCs/>
            <w:color w:val="000000"/>
          </w:rPr>
          <w:t xml:space="preserve">In the next section, we trace the implementation of the </w:t>
        </w:r>
      </w:ins>
      <w:ins w:id="1240" w:author="tim liptrot" w:date="2020-04-29T13:55:00Z">
        <w:r w:rsidR="00F72E84" w:rsidRPr="00AA009D">
          <w:rPr>
            <w:iCs/>
            <w:color w:val="000000"/>
          </w:rPr>
          <w:t>market-northern policies</w:t>
        </w:r>
      </w:ins>
      <w:ins w:id="1241" w:author="tim liptrot" w:date="2020-04-29T13:54:00Z">
        <w:r w:rsidR="00F72E84" w:rsidRPr="00AA009D">
          <w:rPr>
            <w:iCs/>
            <w:color w:val="000000"/>
          </w:rPr>
          <w:t xml:space="preserve"> and </w:t>
        </w:r>
      </w:ins>
      <w:ins w:id="1242" w:author="tim liptrot" w:date="2020-04-29T13:55:00Z">
        <w:r w:rsidR="00F72E84" w:rsidRPr="00AA009D">
          <w:rPr>
            <w:iCs/>
            <w:color w:val="000000"/>
          </w:rPr>
          <w:t xml:space="preserve">the </w:t>
        </w:r>
        <w:proofErr w:type="spellStart"/>
        <w:r w:rsidR="00F72E84" w:rsidRPr="00AA009D">
          <w:rPr>
            <w:iCs/>
            <w:color w:val="000000"/>
          </w:rPr>
          <w:t>Disi</w:t>
        </w:r>
        <w:proofErr w:type="spellEnd"/>
        <w:r w:rsidR="00F72E84" w:rsidRPr="00AA009D">
          <w:rPr>
            <w:iCs/>
            <w:color w:val="000000"/>
          </w:rPr>
          <w:t xml:space="preserve"> reallocation, finding some support for this prediction.</w:t>
        </w:r>
      </w:ins>
    </w:p>
    <w:p w14:paraId="6BF825AA" w14:textId="50CB7446" w:rsidR="00DD7AB0" w:rsidRPr="00AA009D" w:rsidRDefault="00DD7AB0" w:rsidP="00974B61">
      <w:pPr>
        <w:pBdr>
          <w:top w:val="nil"/>
          <w:left w:val="nil"/>
          <w:bottom w:val="nil"/>
          <w:right w:val="nil"/>
          <w:between w:val="nil"/>
        </w:pBdr>
        <w:rPr>
          <w:ins w:id="1243" w:author="tim liptrot" w:date="2020-04-28T23:37:00Z"/>
          <w:iCs/>
          <w:color w:val="000000"/>
        </w:rPr>
      </w:pPr>
      <w:ins w:id="1244" w:author="tim liptrot" w:date="2020-04-28T23:37:00Z">
        <w:r w:rsidRPr="00AA009D">
          <w:rPr>
            <w:i/>
            <w:color w:val="000000"/>
          </w:rPr>
          <w:t>Why not buyouts?</w:t>
        </w:r>
      </w:ins>
    </w:p>
    <w:p w14:paraId="2547F5EC" w14:textId="42839BE1" w:rsidR="00DD7AB0" w:rsidRPr="00AA009D" w:rsidRDefault="00DD7AB0" w:rsidP="00974B61">
      <w:pPr>
        <w:pBdr>
          <w:top w:val="nil"/>
          <w:left w:val="nil"/>
          <w:bottom w:val="nil"/>
          <w:right w:val="nil"/>
          <w:between w:val="nil"/>
        </w:pBdr>
        <w:rPr>
          <w:ins w:id="1245" w:author="tim liptrot" w:date="2020-04-28T23:37:00Z"/>
          <w:color w:val="000000"/>
        </w:rPr>
      </w:pPr>
      <w:ins w:id="1246" w:author="tim liptrot" w:date="2020-04-28T23:37:00Z">
        <w:r w:rsidRPr="00AA009D">
          <w:rPr>
            <w:color w:val="000000"/>
          </w:rPr>
          <w:t xml:space="preserve">Buying out the farmers in the northern aquifers was occasionally discussed by pro-reallocation actors, but </w:t>
        </w:r>
      </w:ins>
      <w:ins w:id="1247" w:author="Hussam Hussein" w:date="2020-05-11T00:41:00Z">
        <w:r w:rsidR="00DE691C" w:rsidRPr="00AA009D">
          <w:rPr>
            <w:color w:val="000000"/>
          </w:rPr>
          <w:t xml:space="preserve">it </w:t>
        </w:r>
      </w:ins>
      <w:ins w:id="1248" w:author="tim liptrot" w:date="2020-04-28T23:37:00Z">
        <w:r w:rsidRPr="00AA009D">
          <w:rPr>
            <w:color w:val="000000"/>
          </w:rPr>
          <w:t xml:space="preserve">did not near implementation. Firstly, </w:t>
        </w:r>
      </w:ins>
      <w:r w:rsidR="00A234D7" w:rsidRPr="00AA009D">
        <w:rPr>
          <w:color w:val="000000"/>
        </w:rPr>
        <w:t>buyouts would be prohibitively expensive</w:t>
      </w:r>
      <w:ins w:id="1249" w:author="tim liptrot" w:date="2020-04-28T23:37:00Z">
        <w:r w:rsidRPr="00AA009D">
          <w:rPr>
            <w:color w:val="000000"/>
          </w:rPr>
          <w:t xml:space="preserve"> (600 million JD to buy out a quarter of the existing wells, according to MWI policy maker, interview 9). Secondly, </w:t>
        </w:r>
      </w:ins>
      <w:r w:rsidR="00A234D7" w:rsidRPr="00AA009D">
        <w:rPr>
          <w:color w:val="000000"/>
        </w:rPr>
        <w:t>buyouts would</w:t>
      </w:r>
      <w:ins w:id="1250" w:author="tim liptrot" w:date="2020-04-28T23:37:00Z">
        <w:r w:rsidRPr="00AA009D">
          <w:rPr>
            <w:color w:val="000000"/>
          </w:rPr>
          <w:t xml:space="preserve"> displac</w:t>
        </w:r>
      </w:ins>
      <w:r w:rsidR="00A234D7" w:rsidRPr="00AA009D">
        <w:rPr>
          <w:color w:val="000000"/>
        </w:rPr>
        <w:t>e</w:t>
      </w:r>
      <w:ins w:id="1251" w:author="tim liptrot" w:date="2020-04-28T23:37:00Z">
        <w:r w:rsidRPr="00AA009D">
          <w:rPr>
            <w:color w:val="000000"/>
          </w:rPr>
          <w:t xml:space="preserve"> the rural poo</w:t>
        </w:r>
      </w:ins>
      <w:r w:rsidR="00A234D7" w:rsidRPr="00AA009D">
        <w:rPr>
          <w:color w:val="000000"/>
        </w:rPr>
        <w:t>r, which was unpopular from a stability perspective</w:t>
      </w:r>
      <w:ins w:id="1252" w:author="tim liptrot" w:date="2020-04-28T23:37:00Z">
        <w:r w:rsidRPr="00AA009D">
          <w:rPr>
            <w:color w:val="000000"/>
          </w:rPr>
          <w:t xml:space="preserve">. </w:t>
        </w:r>
      </w:ins>
      <w:r w:rsidR="00A234D7" w:rsidRPr="00AA009D">
        <w:rPr>
          <w:color w:val="000000"/>
        </w:rPr>
        <w:t xml:space="preserve">In response </w:t>
      </w:r>
      <w:ins w:id="1253" w:author="tim liptrot" w:date="2020-04-28T23:37:00Z">
        <w:r w:rsidRPr="00AA009D">
          <w:rPr>
            <w:color w:val="000000"/>
          </w:rPr>
          <w:t>USAID suggested a government stipend for all Bedouin herders. Unfortunately, this type of poverty reduction via transfer payments (rather than government employment) is rare in the Middle East (</w:t>
        </w:r>
        <w:proofErr w:type="spellStart"/>
        <w:r w:rsidRPr="00AA009D">
          <w:rPr>
            <w:color w:val="000000"/>
          </w:rPr>
          <w:t>Hertog</w:t>
        </w:r>
        <w:proofErr w:type="spellEnd"/>
        <w:r w:rsidRPr="00AA009D">
          <w:rPr>
            <w:color w:val="000000"/>
          </w:rPr>
          <w:t xml:space="preserve">, 2017). The USAID paper proposing the subsidy prefaced it with “Though this may be heresy” (Hagan, 2008: 35). Furthermore, buyouts required trust between the government and northern farmers and effective surveillance of farmer adherence to agreements. </w:t>
        </w:r>
      </w:ins>
      <w:ins w:id="1254" w:author="tim liptrot" w:date="2020-05-07T15:20:00Z">
        <w:r w:rsidR="00CA02D0" w:rsidRPr="00AA009D">
          <w:rPr>
            <w:color w:val="000000"/>
          </w:rPr>
          <w:t xml:space="preserve">Because land is not a limiting factor to agriculture in </w:t>
        </w:r>
      </w:ins>
      <w:ins w:id="1255" w:author="tim liptrot" w:date="2020-05-07T15:21:00Z">
        <w:r w:rsidR="00CA02D0" w:rsidRPr="00AA009D">
          <w:rPr>
            <w:color w:val="000000"/>
          </w:rPr>
          <w:t>most of the highlands, buyouts or some water market designs could incentivize further water grabbing by new farmers (</w:t>
        </w:r>
        <w:proofErr w:type="spellStart"/>
        <w:r w:rsidR="00CA02D0" w:rsidRPr="00AA009D">
          <w:rPr>
            <w:color w:val="000000"/>
          </w:rPr>
          <w:t>Molle</w:t>
        </w:r>
        <w:proofErr w:type="spellEnd"/>
        <w:r w:rsidR="00CA02D0" w:rsidRPr="00AA009D">
          <w:rPr>
            <w:color w:val="000000"/>
          </w:rPr>
          <w:t xml:space="preserve"> et al. 2017).</w:t>
        </w:r>
      </w:ins>
    </w:p>
    <w:p w14:paraId="5367FA20" w14:textId="054848CE" w:rsidR="00DD7AB0" w:rsidRPr="00AA009D" w:rsidRDefault="0030508B" w:rsidP="00974B61">
      <w:pPr>
        <w:pBdr>
          <w:top w:val="nil"/>
          <w:left w:val="nil"/>
          <w:bottom w:val="nil"/>
          <w:right w:val="nil"/>
          <w:between w:val="nil"/>
        </w:pBdr>
        <w:rPr>
          <w:ins w:id="1256" w:author="tim liptrot" w:date="2020-04-28T23:37:00Z"/>
          <w:rStyle w:val="Strong"/>
          <w:b w:val="0"/>
          <w:bCs w:val="0"/>
        </w:rPr>
      </w:pPr>
      <w:ins w:id="1257" w:author="tim liptrot" w:date="2020-04-28T23:37:00Z">
        <w:r w:rsidRPr="00AA009D">
          <w:rPr>
            <w:rStyle w:val="Strong"/>
          </w:rPr>
          <w:t>Implementation of the Market</w:t>
        </w:r>
      </w:ins>
      <w:ins w:id="1258" w:author="tim liptrot" w:date="2020-04-28T23:38:00Z">
        <w:r w:rsidRPr="00AA009D">
          <w:rPr>
            <w:rStyle w:val="Strong"/>
          </w:rPr>
          <w:t>-Northern Policies</w:t>
        </w:r>
      </w:ins>
    </w:p>
    <w:p w14:paraId="5C01F743" w14:textId="04DDCB48" w:rsidR="0030508B" w:rsidRPr="00AA009D" w:rsidRDefault="0030508B" w:rsidP="00974B61">
      <w:pPr>
        <w:pBdr>
          <w:top w:val="nil"/>
          <w:left w:val="nil"/>
          <w:bottom w:val="nil"/>
          <w:right w:val="nil"/>
          <w:between w:val="nil"/>
        </w:pBdr>
        <w:rPr>
          <w:ins w:id="1259" w:author="tim liptrot" w:date="2020-05-01T19:18:00Z"/>
          <w:color w:val="000000"/>
        </w:rPr>
      </w:pPr>
      <w:ins w:id="1260" w:author="tim liptrot" w:date="2020-04-28T23:40:00Z">
        <w:r w:rsidRPr="00AA009D">
          <w:rPr>
            <w:color w:val="000000"/>
          </w:rPr>
          <w:lastRenderedPageBreak/>
          <w:t xml:space="preserve">After the reappointment of </w:t>
        </w:r>
      </w:ins>
      <w:proofErr w:type="spellStart"/>
      <w:ins w:id="1261" w:author="tim liptrot" w:date="2020-05-13T13:26:00Z">
        <w:r w:rsidR="00375785" w:rsidRPr="00AA009D">
          <w:rPr>
            <w:color w:val="000000"/>
          </w:rPr>
          <w:t>Hazim</w:t>
        </w:r>
      </w:ins>
      <w:proofErr w:type="spellEnd"/>
      <w:ins w:id="1262" w:author="tim liptrot" w:date="2020-04-28T23:40:00Z">
        <w:r w:rsidRPr="00AA009D">
          <w:rPr>
            <w:color w:val="000000"/>
          </w:rPr>
          <w:t xml:space="preserve"> El-Naser in 2010, </w:t>
        </w:r>
      </w:ins>
      <w:ins w:id="1263" w:author="tim liptrot" w:date="2020-05-12T15:40:00Z">
        <w:r w:rsidR="00A85858" w:rsidRPr="00AA009D">
          <w:rPr>
            <w:color w:val="000000"/>
          </w:rPr>
          <w:t>supported by</w:t>
        </w:r>
      </w:ins>
      <w:ins w:id="1264" w:author="tim liptrot" w:date="2020-04-28T23:42:00Z">
        <w:r w:rsidRPr="00AA009D">
          <w:rPr>
            <w:color w:val="000000"/>
          </w:rPr>
          <w:t xml:space="preserve"> USAID and other donors, the MWI </w:t>
        </w:r>
      </w:ins>
      <w:r w:rsidR="00A234D7" w:rsidRPr="00AA009D">
        <w:rPr>
          <w:color w:val="000000"/>
        </w:rPr>
        <w:t xml:space="preserve">intensified their efforts to </w:t>
      </w:r>
      <w:ins w:id="1265" w:author="tim liptrot" w:date="2020-04-28T23:43:00Z">
        <w:r w:rsidRPr="00AA009D">
          <w:rPr>
            <w:color w:val="000000"/>
          </w:rPr>
          <w:t>reduc</w:t>
        </w:r>
      </w:ins>
      <w:r w:rsidR="00A234D7" w:rsidRPr="00AA009D">
        <w:rPr>
          <w:color w:val="000000"/>
        </w:rPr>
        <w:t>e</w:t>
      </w:r>
      <w:ins w:id="1266" w:author="tim liptrot" w:date="2020-04-28T23:43:00Z">
        <w:r w:rsidRPr="00AA009D">
          <w:rPr>
            <w:color w:val="000000"/>
          </w:rPr>
          <w:t xml:space="preserve"> or constrain agricultural abstraction in the northern highlands. The MWI received technical assistance from </w:t>
        </w:r>
      </w:ins>
      <w:ins w:id="1267" w:author="tim liptrot" w:date="2020-04-28T23:44:00Z">
        <w:r w:rsidRPr="00AA009D">
          <w:rPr>
            <w:color w:val="000000"/>
          </w:rPr>
          <w:t xml:space="preserve">USAID and GIZ, and political </w:t>
        </w:r>
      </w:ins>
      <w:ins w:id="1268" w:author="tim liptrot" w:date="2020-05-04T11:15:00Z">
        <w:r w:rsidR="00393C50" w:rsidRPr="00AA009D">
          <w:rPr>
            <w:color w:val="000000"/>
          </w:rPr>
          <w:t>support from the Prime Minister</w:t>
        </w:r>
      </w:ins>
      <w:ins w:id="1269" w:author="tim liptrot" w:date="2020-04-28T23:44:00Z">
        <w:r w:rsidRPr="00AA009D">
          <w:rPr>
            <w:color w:val="000000"/>
          </w:rPr>
          <w:t xml:space="preserve"> for its enforcement. </w:t>
        </w:r>
      </w:ins>
      <w:r w:rsidR="00A234D7" w:rsidRPr="00AA009D">
        <w:rPr>
          <w:color w:val="000000"/>
        </w:rPr>
        <w:t xml:space="preserve">The MWI developed creative </w:t>
      </w:r>
      <w:ins w:id="1270" w:author="tim liptrot" w:date="2020-04-28T23:45:00Z">
        <w:r w:rsidRPr="00AA009D">
          <w:rPr>
            <w:color w:val="000000"/>
          </w:rPr>
          <w:t>methods to compel payment. Despite th</w:t>
        </w:r>
      </w:ins>
      <w:r w:rsidR="00A234D7" w:rsidRPr="00AA009D">
        <w:rPr>
          <w:color w:val="000000"/>
        </w:rPr>
        <w:t>e</w:t>
      </w:r>
      <w:ins w:id="1271" w:author="tim liptrot" w:date="2020-04-28T23:45:00Z">
        <w:r w:rsidRPr="00AA009D">
          <w:rPr>
            <w:color w:val="000000"/>
          </w:rPr>
          <w:t xml:space="preserve"> stronger response</w:t>
        </w:r>
      </w:ins>
      <w:r w:rsidR="00A234D7" w:rsidRPr="00AA009D">
        <w:rPr>
          <w:color w:val="000000"/>
        </w:rPr>
        <w:t xml:space="preserve"> and political support</w:t>
      </w:r>
      <w:ins w:id="1272" w:author="tim liptrot" w:date="2020-04-28T23:45:00Z">
        <w:r w:rsidRPr="00AA009D">
          <w:rPr>
            <w:color w:val="000000"/>
          </w:rPr>
          <w:t>, the MWI remained unwilling</w:t>
        </w:r>
      </w:ins>
      <w:ins w:id="1273" w:author="tim liptrot" w:date="2020-05-04T11:16:00Z">
        <w:r w:rsidR="00393C50" w:rsidRPr="00AA009D">
          <w:rPr>
            <w:color w:val="000000"/>
          </w:rPr>
          <w:t xml:space="preserve"> or unable</w:t>
        </w:r>
      </w:ins>
      <w:ins w:id="1274" w:author="tim liptrot" w:date="2020-04-28T23:45:00Z">
        <w:r w:rsidRPr="00AA009D">
          <w:rPr>
            <w:color w:val="000000"/>
          </w:rPr>
          <w:t xml:space="preserve"> t</w:t>
        </w:r>
      </w:ins>
      <w:ins w:id="1275" w:author="tim liptrot" w:date="2020-04-28T23:46:00Z">
        <w:r w:rsidRPr="00AA009D">
          <w:rPr>
            <w:color w:val="000000"/>
          </w:rPr>
          <w:t>o extract tariff</w:t>
        </w:r>
      </w:ins>
      <w:ins w:id="1276" w:author="tim liptrot" w:date="2020-05-02T16:14:00Z">
        <w:r w:rsidR="002709A2" w:rsidRPr="00AA009D">
          <w:rPr>
            <w:color w:val="000000"/>
          </w:rPr>
          <w:t>s which would close farms</w:t>
        </w:r>
      </w:ins>
      <w:ins w:id="1277" w:author="tim liptrot" w:date="2020-05-02T16:16:00Z">
        <w:r w:rsidR="002709A2" w:rsidRPr="00AA009D">
          <w:rPr>
            <w:color w:val="000000"/>
          </w:rPr>
          <w:t xml:space="preserve">. </w:t>
        </w:r>
      </w:ins>
      <w:ins w:id="1278" w:author="tim liptrot" w:date="2020-05-04T11:16:00Z">
        <w:r w:rsidR="00393C50" w:rsidRPr="00AA009D">
          <w:rPr>
            <w:color w:val="000000"/>
          </w:rPr>
          <w:t>E</w:t>
        </w:r>
      </w:ins>
      <w:ins w:id="1279" w:author="tim liptrot" w:date="2020-05-02T16:16:00Z">
        <w:r w:rsidR="002709A2" w:rsidRPr="00AA009D">
          <w:rPr>
            <w:color w:val="000000"/>
          </w:rPr>
          <w:t xml:space="preserve">nforcement has focused on preventing the expansion of the agriculture. </w:t>
        </w:r>
      </w:ins>
      <w:ins w:id="1280" w:author="tim liptrot" w:date="2020-05-02T16:14:00Z">
        <w:r w:rsidR="002709A2" w:rsidRPr="00AA009D">
          <w:rPr>
            <w:color w:val="000000"/>
          </w:rPr>
          <w:t xml:space="preserve">In addition to </w:t>
        </w:r>
      </w:ins>
      <w:ins w:id="1281" w:author="tim liptrot" w:date="2020-05-04T11:17:00Z">
        <w:r w:rsidR="00393C50" w:rsidRPr="00AA009D">
          <w:rPr>
            <w:color w:val="000000"/>
          </w:rPr>
          <w:t xml:space="preserve">reviewing </w:t>
        </w:r>
      </w:ins>
      <w:ins w:id="1282" w:author="tim liptrot" w:date="2020-05-02T16:14:00Z">
        <w:r w:rsidR="002709A2" w:rsidRPr="00AA009D">
          <w:rPr>
            <w:color w:val="000000"/>
          </w:rPr>
          <w:t xml:space="preserve">past evidence we trace the </w:t>
        </w:r>
      </w:ins>
      <w:ins w:id="1283" w:author="tim liptrot" w:date="2020-05-02T16:15:00Z">
        <w:r w:rsidR="002709A2" w:rsidRPr="00AA009D">
          <w:rPr>
            <w:color w:val="000000"/>
          </w:rPr>
          <w:t xml:space="preserve">implementation </w:t>
        </w:r>
      </w:ins>
      <w:ins w:id="1284" w:author="tim liptrot" w:date="2020-05-02T16:14:00Z">
        <w:r w:rsidR="002709A2" w:rsidRPr="00AA009D">
          <w:rPr>
            <w:color w:val="000000"/>
          </w:rPr>
          <w:t>o</w:t>
        </w:r>
      </w:ins>
      <w:ins w:id="1285" w:author="tim liptrot" w:date="2020-05-02T16:15:00Z">
        <w:r w:rsidR="002709A2" w:rsidRPr="00AA009D">
          <w:rPr>
            <w:color w:val="000000"/>
          </w:rPr>
          <w:t>f remote sensing as a mechanism for water estimation and show that the technology was turned away from water accounting toward detecting new</w:t>
        </w:r>
      </w:ins>
      <w:ins w:id="1286" w:author="tim liptrot" w:date="2020-05-02T16:16:00Z">
        <w:r w:rsidR="002709A2" w:rsidRPr="00AA009D">
          <w:rPr>
            <w:color w:val="000000"/>
          </w:rPr>
          <w:t xml:space="preserve"> illegal wells.</w:t>
        </w:r>
      </w:ins>
      <w:ins w:id="1287" w:author="tim liptrot" w:date="2020-04-28T23:46:00Z">
        <w:r w:rsidRPr="00AA009D">
          <w:rPr>
            <w:color w:val="000000"/>
          </w:rPr>
          <w:t xml:space="preserve"> </w:t>
        </w:r>
      </w:ins>
    </w:p>
    <w:p w14:paraId="2C6CCB42" w14:textId="68D95A78" w:rsidR="00C56291" w:rsidRPr="00AA009D" w:rsidRDefault="00C56291" w:rsidP="00974B61">
      <w:pPr>
        <w:pBdr>
          <w:top w:val="nil"/>
          <w:left w:val="nil"/>
          <w:bottom w:val="nil"/>
          <w:right w:val="nil"/>
          <w:between w:val="nil"/>
        </w:pBdr>
        <w:rPr>
          <w:ins w:id="1288" w:author="tim liptrot" w:date="2020-05-01T19:27:00Z"/>
          <w:i/>
          <w:iCs/>
          <w:color w:val="000000"/>
        </w:rPr>
      </w:pPr>
      <w:ins w:id="1289" w:author="tim liptrot" w:date="2020-05-01T19:20:00Z">
        <w:r w:rsidRPr="00AA009D">
          <w:rPr>
            <w:i/>
            <w:iCs/>
            <w:color w:val="000000"/>
          </w:rPr>
          <w:t xml:space="preserve">Characteristics of </w:t>
        </w:r>
      </w:ins>
      <w:ins w:id="1290" w:author="tim liptrot" w:date="2020-05-01T19:27:00Z">
        <w:r w:rsidRPr="00AA009D">
          <w:rPr>
            <w:i/>
            <w:iCs/>
            <w:color w:val="000000"/>
          </w:rPr>
          <w:t>northern highlands aquifers</w:t>
        </w:r>
      </w:ins>
    </w:p>
    <w:p w14:paraId="6723A9A5" w14:textId="508E7754" w:rsidR="009E4D60" w:rsidRPr="00AA009D" w:rsidRDefault="00D32571" w:rsidP="00974B61">
      <w:pPr>
        <w:pBdr>
          <w:top w:val="nil"/>
          <w:left w:val="nil"/>
          <w:bottom w:val="nil"/>
          <w:right w:val="nil"/>
          <w:between w:val="nil"/>
        </w:pBdr>
        <w:rPr>
          <w:ins w:id="1291" w:author="tim liptrot" w:date="2020-05-01T20:16:00Z"/>
          <w:color w:val="000000"/>
        </w:rPr>
      </w:pPr>
      <w:ins w:id="1292" w:author="tim liptrot" w:date="2020-05-01T19:59:00Z">
        <w:r w:rsidRPr="00AA009D">
          <w:rPr>
            <w:color w:val="000000"/>
          </w:rPr>
          <w:t xml:space="preserve">All of Jordan’s </w:t>
        </w:r>
      </w:ins>
      <w:ins w:id="1293" w:author="tim liptrot" w:date="2020-05-01T20:00:00Z">
        <w:r w:rsidRPr="00AA009D">
          <w:rPr>
            <w:color w:val="000000"/>
          </w:rPr>
          <w:t>renewable aquifers with MWI-defined safe yields above 20 MCM are found in the northern highlands (</w:t>
        </w:r>
      </w:ins>
      <w:ins w:id="1294" w:author="tim liptrot" w:date="2020-05-01T20:01:00Z">
        <w:r w:rsidRPr="00AA009D">
          <w:rPr>
            <w:color w:val="000000"/>
          </w:rPr>
          <w:t xml:space="preserve">Al </w:t>
        </w:r>
        <w:proofErr w:type="spellStart"/>
        <w:r w:rsidRPr="00AA009D">
          <w:rPr>
            <w:color w:val="000000"/>
          </w:rPr>
          <w:t>Karablieh</w:t>
        </w:r>
        <w:proofErr w:type="spellEnd"/>
        <w:r w:rsidRPr="00AA009D">
          <w:rPr>
            <w:color w:val="000000"/>
          </w:rPr>
          <w:t xml:space="preserve"> and Salman, 2016, quoted in </w:t>
        </w:r>
        <w:proofErr w:type="spellStart"/>
        <w:r w:rsidRPr="00AA009D">
          <w:rPr>
            <w:color w:val="000000"/>
          </w:rPr>
          <w:t>Molle</w:t>
        </w:r>
        <w:proofErr w:type="spellEnd"/>
        <w:r w:rsidRPr="00AA009D">
          <w:rPr>
            <w:color w:val="000000"/>
          </w:rPr>
          <w:t xml:space="preserve"> et al. 2017). </w:t>
        </w:r>
      </w:ins>
      <w:ins w:id="1295" w:author="tim liptrot" w:date="2020-05-01T20:09:00Z">
        <w:r w:rsidR="00CC4F2E" w:rsidRPr="00AA009D">
          <w:rPr>
            <w:color w:val="000000"/>
          </w:rPr>
          <w:t>The total MWI-defined safe yield was 223.5 in 2015.</w:t>
        </w:r>
      </w:ins>
      <w:ins w:id="1296" w:author="tim liptrot" w:date="2020-05-01T20:14:00Z">
        <w:r w:rsidR="009E4D60" w:rsidRPr="00AA009D">
          <w:rPr>
            <w:color w:val="000000"/>
          </w:rPr>
          <w:t xml:space="preserve"> </w:t>
        </w:r>
      </w:ins>
      <w:ins w:id="1297" w:author="tim liptrot" w:date="2020-05-01T20:16:00Z">
        <w:r w:rsidR="009E4D60" w:rsidRPr="00AA009D">
          <w:rPr>
            <w:color w:val="000000"/>
          </w:rPr>
          <w:t>The most importan</w:t>
        </w:r>
      </w:ins>
      <w:ins w:id="1298" w:author="tim liptrot" w:date="2020-05-01T20:17:00Z">
        <w:r w:rsidR="009E4D60" w:rsidRPr="00AA009D">
          <w:rPr>
            <w:color w:val="000000"/>
          </w:rPr>
          <w:t xml:space="preserve">t basins are the Yarmouk basin in the far north, the Amman-Zarqa basin which runs from beneath the capital to the Syrian border, the Dead Sea basin </w:t>
        </w:r>
      </w:ins>
      <w:ins w:id="1299" w:author="tim liptrot" w:date="2020-05-01T20:18:00Z">
        <w:r w:rsidR="009E4D60" w:rsidRPr="00AA009D">
          <w:rPr>
            <w:color w:val="000000"/>
          </w:rPr>
          <w:t xml:space="preserve">south of Amman, and the </w:t>
        </w:r>
        <w:proofErr w:type="spellStart"/>
        <w:r w:rsidR="009E4D60" w:rsidRPr="00AA009D">
          <w:rPr>
            <w:color w:val="000000"/>
          </w:rPr>
          <w:t>Azraq</w:t>
        </w:r>
        <w:proofErr w:type="spellEnd"/>
        <w:r w:rsidR="009E4D60" w:rsidRPr="00AA009D">
          <w:rPr>
            <w:color w:val="000000"/>
          </w:rPr>
          <w:t xml:space="preserve"> basin in the desert east of Amman. </w:t>
        </w:r>
      </w:ins>
      <w:ins w:id="1300" w:author="tim liptrot" w:date="2020-05-01T20:19:00Z">
        <w:r w:rsidR="009E4D60" w:rsidRPr="00AA009D">
          <w:rPr>
            <w:color w:val="000000"/>
          </w:rPr>
          <w:t>Much of this region has seen declining water tables and increasing salinity rates caused by ove</w:t>
        </w:r>
      </w:ins>
      <w:ins w:id="1301" w:author="Hussam Hussein" w:date="2020-05-11T00:45:00Z">
        <w:r w:rsidR="00422393" w:rsidRPr="00AA009D">
          <w:rPr>
            <w:color w:val="000000"/>
          </w:rPr>
          <w:t>r-</w:t>
        </w:r>
      </w:ins>
      <w:ins w:id="1302" w:author="tim liptrot" w:date="2020-05-01T20:19:00Z">
        <w:r w:rsidR="009E4D60" w:rsidRPr="00AA009D">
          <w:rPr>
            <w:color w:val="000000"/>
          </w:rPr>
          <w:t>pumping. A 2013 study by US</w:t>
        </w:r>
      </w:ins>
      <w:ins w:id="1303" w:author="tim liptrot" w:date="2020-05-01T20:24:00Z">
        <w:r w:rsidR="00732E79" w:rsidRPr="00AA009D">
          <w:rPr>
            <w:color w:val="000000"/>
          </w:rPr>
          <w:t xml:space="preserve"> geological survey</w:t>
        </w:r>
      </w:ins>
      <w:ins w:id="1304" w:author="tim liptrot" w:date="2020-05-01T20:19:00Z">
        <w:r w:rsidR="009E4D60" w:rsidRPr="00AA009D">
          <w:rPr>
            <w:color w:val="000000"/>
          </w:rPr>
          <w:t xml:space="preserve"> </w:t>
        </w:r>
      </w:ins>
      <w:r w:rsidR="000C6265" w:rsidRPr="00AA009D">
        <w:rPr>
          <w:color w:val="000000"/>
        </w:rPr>
        <w:t>projected</w:t>
      </w:r>
      <w:ins w:id="1305" w:author="tim liptrot" w:date="2020-05-01T20:21:00Z">
        <w:r w:rsidR="009E4D60" w:rsidRPr="00AA009D">
          <w:rPr>
            <w:color w:val="000000"/>
          </w:rPr>
          <w:t xml:space="preserve"> that a</w:t>
        </w:r>
      </w:ins>
      <w:ins w:id="1306" w:author="tim liptrot" w:date="2020-05-01T20:22:00Z">
        <w:r w:rsidR="009E4D60" w:rsidRPr="00AA009D">
          <w:rPr>
            <w:color w:val="000000"/>
          </w:rPr>
          <w:t>verage saturated aquifer thickness would decrease</w:t>
        </w:r>
      </w:ins>
      <w:ins w:id="1307" w:author="tim liptrot" w:date="2020-05-01T20:19:00Z">
        <w:r w:rsidR="009E4D60" w:rsidRPr="00AA009D">
          <w:rPr>
            <w:color w:val="000000"/>
          </w:rPr>
          <w:t xml:space="preserve"> 30 to 40 % by 2030</w:t>
        </w:r>
      </w:ins>
      <w:ins w:id="1308" w:author="tim liptrot" w:date="2020-05-01T20:22:00Z">
        <w:del w:id="1309" w:author="Hussam Hussein" w:date="2020-05-11T00:45:00Z">
          <w:r w:rsidR="009E4D60" w:rsidRPr="00AA009D" w:rsidDel="00422393">
            <w:rPr>
              <w:color w:val="000000"/>
            </w:rPr>
            <w:delText>,</w:delText>
          </w:r>
        </w:del>
        <w:r w:rsidR="009E4D60" w:rsidRPr="00AA009D">
          <w:rPr>
            <w:color w:val="000000"/>
          </w:rPr>
          <w:t xml:space="preserve"> and reach zero in five percent of evaluated locations</w:t>
        </w:r>
      </w:ins>
      <w:r w:rsidR="00AC7F69" w:rsidRPr="00AA009D">
        <w:rPr>
          <w:color w:val="000000"/>
        </w:rPr>
        <w:t xml:space="preserve"> (Goode et al.)</w:t>
      </w:r>
      <w:ins w:id="1310" w:author="tim liptrot" w:date="2020-05-01T20:22:00Z">
        <w:r w:rsidR="009E4D60" w:rsidRPr="00AA009D">
          <w:rPr>
            <w:color w:val="000000"/>
          </w:rPr>
          <w:t>.</w:t>
        </w:r>
      </w:ins>
      <w:ins w:id="1311" w:author="tim liptrot" w:date="2020-05-01T20:23:00Z">
        <w:r w:rsidR="009E4D60" w:rsidRPr="00AA009D">
          <w:rPr>
            <w:color w:val="000000"/>
          </w:rPr>
          <w:t xml:space="preserve"> These trends</w:t>
        </w:r>
      </w:ins>
      <w:ins w:id="1312" w:author="tim liptrot" w:date="2020-05-01T20:24:00Z">
        <w:r w:rsidR="00732E79" w:rsidRPr="00AA009D">
          <w:rPr>
            <w:color w:val="000000"/>
          </w:rPr>
          <w:t xml:space="preserve"> have for decades affected both farmers and the well-drilling staf</w:t>
        </w:r>
      </w:ins>
      <w:ins w:id="1313" w:author="tim liptrot" w:date="2020-05-01T20:25:00Z">
        <w:r w:rsidR="00732E79" w:rsidRPr="00AA009D">
          <w:rPr>
            <w:color w:val="000000"/>
          </w:rPr>
          <w:t>f of the MWI</w:t>
        </w:r>
      </w:ins>
      <w:r w:rsidR="000C6265" w:rsidRPr="00AA009D">
        <w:rPr>
          <w:color w:val="000000"/>
        </w:rPr>
        <w:t xml:space="preserve">. A </w:t>
      </w:r>
      <w:ins w:id="1314" w:author="tim liptrot" w:date="2020-05-01T20:25:00Z">
        <w:r w:rsidR="00732E79" w:rsidRPr="00AA009D">
          <w:rPr>
            <w:color w:val="000000"/>
          </w:rPr>
          <w:t>farmer once interrupted our i</w:t>
        </w:r>
      </w:ins>
      <w:ins w:id="1315" w:author="tim liptrot" w:date="2020-05-01T20:26:00Z">
        <w:r w:rsidR="00732E79" w:rsidRPr="00AA009D">
          <w:rPr>
            <w:color w:val="000000"/>
          </w:rPr>
          <w:t xml:space="preserve">nterviews </w:t>
        </w:r>
      </w:ins>
      <w:ins w:id="1316" w:author="Hussam Hussein" w:date="2020-05-11T00:46:00Z">
        <w:r w:rsidR="00422393" w:rsidRPr="00AA009D">
          <w:rPr>
            <w:color w:val="000000"/>
          </w:rPr>
          <w:t xml:space="preserve">at the MWI </w:t>
        </w:r>
      </w:ins>
      <w:ins w:id="1317" w:author="tim liptrot" w:date="2020-05-01T20:26:00Z">
        <w:r w:rsidR="00732E79" w:rsidRPr="00AA009D">
          <w:rPr>
            <w:color w:val="000000"/>
          </w:rPr>
          <w:t xml:space="preserve">to </w:t>
        </w:r>
      </w:ins>
      <w:r w:rsidR="000C6265" w:rsidRPr="00AA009D">
        <w:rPr>
          <w:color w:val="000000"/>
        </w:rPr>
        <w:t>discuss his multiple well failures</w:t>
      </w:r>
      <w:ins w:id="1318" w:author="tim liptrot" w:date="2020-05-01T20:25:00Z">
        <w:r w:rsidR="00732E79" w:rsidRPr="00AA009D">
          <w:rPr>
            <w:color w:val="000000"/>
          </w:rPr>
          <w:t xml:space="preserve"> (Interview with MWI policy maker, interview 11)</w:t>
        </w:r>
      </w:ins>
      <w:ins w:id="1319" w:author="tim liptrot" w:date="2020-05-01T20:26:00Z">
        <w:r w:rsidR="00732E79" w:rsidRPr="00AA009D">
          <w:rPr>
            <w:color w:val="000000"/>
          </w:rPr>
          <w:t>.</w:t>
        </w:r>
      </w:ins>
    </w:p>
    <w:p w14:paraId="0924CD8E" w14:textId="24C10C8F" w:rsidR="00732E79" w:rsidRPr="00AA009D" w:rsidRDefault="00B3152F" w:rsidP="00974B61">
      <w:pPr>
        <w:pBdr>
          <w:top w:val="nil"/>
          <w:left w:val="nil"/>
          <w:bottom w:val="nil"/>
          <w:right w:val="nil"/>
          <w:between w:val="nil"/>
        </w:pBdr>
        <w:rPr>
          <w:ins w:id="1320" w:author="tim liptrot" w:date="2020-05-01T20:55:00Z"/>
          <w:color w:val="000000"/>
        </w:rPr>
      </w:pPr>
      <w:ins w:id="1321" w:author="tim liptrot" w:date="2020-05-01T20:37:00Z">
        <w:r w:rsidRPr="00AA009D">
          <w:rPr>
            <w:color w:val="000000"/>
          </w:rPr>
          <w:t xml:space="preserve">Due to its distinct agricultural history, the northern highlands have </w:t>
        </w:r>
      </w:ins>
      <w:ins w:id="1322" w:author="tim liptrot" w:date="2020-05-01T20:38:00Z">
        <w:r w:rsidRPr="00AA009D">
          <w:rPr>
            <w:color w:val="000000"/>
          </w:rPr>
          <w:t>many</w:t>
        </w:r>
      </w:ins>
      <w:ins w:id="1323" w:author="tim liptrot" w:date="2020-05-01T20:37:00Z">
        <w:r w:rsidRPr="00AA009D">
          <w:rPr>
            <w:color w:val="000000"/>
          </w:rPr>
          <w:t xml:space="preserve"> small and medium size farms, </w:t>
        </w:r>
      </w:ins>
      <w:ins w:id="1324" w:author="tim liptrot" w:date="2020-05-01T20:38:00Z">
        <w:r w:rsidRPr="00AA009D">
          <w:rPr>
            <w:color w:val="000000"/>
          </w:rPr>
          <w:t>owned by</w:t>
        </w:r>
      </w:ins>
      <w:ins w:id="1325" w:author="tim liptrot" w:date="2020-05-01T20:37:00Z">
        <w:r w:rsidRPr="00AA009D">
          <w:rPr>
            <w:color w:val="000000"/>
          </w:rPr>
          <w:t xml:space="preserve"> elite</w:t>
        </w:r>
      </w:ins>
      <w:ins w:id="1326" w:author="tim liptrot" w:date="2020-05-01T20:38:00Z">
        <w:r w:rsidRPr="00AA009D">
          <w:rPr>
            <w:color w:val="000000"/>
          </w:rPr>
          <w:t>s</w:t>
        </w:r>
      </w:ins>
      <w:ins w:id="1327" w:author="tim liptrot" w:date="2020-05-01T20:37:00Z">
        <w:r w:rsidRPr="00AA009D">
          <w:rPr>
            <w:color w:val="000000"/>
          </w:rPr>
          <w:t xml:space="preserve"> and non-elite</w:t>
        </w:r>
      </w:ins>
      <w:ins w:id="1328" w:author="tim liptrot" w:date="2020-05-01T20:38:00Z">
        <w:r w:rsidRPr="00AA009D">
          <w:rPr>
            <w:color w:val="000000"/>
          </w:rPr>
          <w:t>s. Northern farmers have</w:t>
        </w:r>
      </w:ins>
      <w:ins w:id="1329" w:author="tim liptrot" w:date="2020-05-01T20:37:00Z">
        <w:r w:rsidRPr="00AA009D">
          <w:rPr>
            <w:color w:val="000000"/>
          </w:rPr>
          <w:t xml:space="preserve"> a closer cultur</w:t>
        </w:r>
      </w:ins>
      <w:ins w:id="1330" w:author="tim liptrot" w:date="2020-05-01T20:38:00Z">
        <w:r w:rsidRPr="00AA009D">
          <w:rPr>
            <w:color w:val="000000"/>
          </w:rPr>
          <w:t>al relationship with farming than the</w:t>
        </w:r>
      </w:ins>
      <w:r w:rsidR="000C6265" w:rsidRPr="00AA009D">
        <w:rPr>
          <w:color w:val="000000"/>
        </w:rPr>
        <w:t xml:space="preserve"> Bedouin in the</w:t>
      </w:r>
      <w:ins w:id="1331" w:author="tim liptrot" w:date="2020-05-01T20:38:00Z">
        <w:r w:rsidRPr="00AA009D">
          <w:rPr>
            <w:color w:val="000000"/>
          </w:rPr>
          <w:t xml:space="preserve"> </w:t>
        </w:r>
        <w:proofErr w:type="spellStart"/>
        <w:r w:rsidRPr="00AA009D">
          <w:rPr>
            <w:color w:val="000000"/>
          </w:rPr>
          <w:t>Disi</w:t>
        </w:r>
        <w:proofErr w:type="spellEnd"/>
        <w:r w:rsidRPr="00AA009D">
          <w:rPr>
            <w:color w:val="000000"/>
          </w:rPr>
          <w:t xml:space="preserve"> area. </w:t>
        </w:r>
      </w:ins>
      <w:ins w:id="1332" w:author="tim liptrot" w:date="2020-05-01T20:29:00Z">
        <w:r w:rsidR="00732E79" w:rsidRPr="00AA009D">
          <w:rPr>
            <w:color w:val="000000"/>
          </w:rPr>
          <w:t xml:space="preserve">The highlands have a </w:t>
        </w:r>
      </w:ins>
      <w:ins w:id="1333" w:author="tim liptrot" w:date="2020-05-01T20:31:00Z">
        <w:r w:rsidR="00732E79" w:rsidRPr="00AA009D">
          <w:rPr>
            <w:color w:val="000000"/>
          </w:rPr>
          <w:t>long</w:t>
        </w:r>
      </w:ins>
      <w:ins w:id="1334" w:author="tim liptrot" w:date="2020-05-01T20:30:00Z">
        <w:r w:rsidR="00732E79" w:rsidRPr="00AA009D">
          <w:rPr>
            <w:color w:val="000000"/>
          </w:rPr>
          <w:t xml:space="preserve"> history of agriculture, primarily rainfed fruit trees prior to the 1960s (</w:t>
        </w:r>
      </w:ins>
      <w:ins w:id="1335" w:author="tim liptrot" w:date="2020-05-01T20:31:00Z">
        <w:r w:rsidR="00732E79" w:rsidRPr="00AA009D">
          <w:rPr>
            <w:color w:val="000000"/>
          </w:rPr>
          <w:t xml:space="preserve">Al </w:t>
        </w:r>
        <w:proofErr w:type="spellStart"/>
        <w:r w:rsidR="00732E79" w:rsidRPr="00AA009D">
          <w:rPr>
            <w:color w:val="000000"/>
          </w:rPr>
          <w:t>Naber</w:t>
        </w:r>
      </w:ins>
      <w:proofErr w:type="spellEnd"/>
      <w:ins w:id="1336" w:author="tim liptrot" w:date="2020-05-01T20:30:00Z">
        <w:r w:rsidR="00732E79" w:rsidRPr="00AA009D">
          <w:rPr>
            <w:color w:val="000000"/>
          </w:rPr>
          <w:t>, 2</w:t>
        </w:r>
      </w:ins>
      <w:ins w:id="1337" w:author="tim liptrot" w:date="2020-05-01T20:31:00Z">
        <w:r w:rsidR="00732E79" w:rsidRPr="00AA009D">
          <w:rPr>
            <w:color w:val="000000"/>
          </w:rPr>
          <w:t>01</w:t>
        </w:r>
      </w:ins>
      <w:ins w:id="1338" w:author="tim liptrot" w:date="2020-05-14T22:55:00Z">
        <w:r w:rsidR="00C53EE7" w:rsidRPr="00AA009D">
          <w:rPr>
            <w:color w:val="000000"/>
          </w:rPr>
          <w:t>7</w:t>
        </w:r>
      </w:ins>
      <w:ins w:id="1339" w:author="tim liptrot" w:date="2020-05-01T20:31:00Z">
        <w:r w:rsidR="00732E79" w:rsidRPr="00AA009D">
          <w:rPr>
            <w:color w:val="000000"/>
          </w:rPr>
          <w:t xml:space="preserve">). From the 1960s </w:t>
        </w:r>
      </w:ins>
      <w:ins w:id="1340" w:author="tim liptrot" w:date="2020-05-01T20:32:00Z">
        <w:r w:rsidR="00732E79" w:rsidRPr="00AA009D">
          <w:rPr>
            <w:color w:val="000000"/>
          </w:rPr>
          <w:t xml:space="preserve">to the </w:t>
        </w:r>
      </w:ins>
      <w:ins w:id="1341" w:author="Hussam Hussein" w:date="2020-05-11T00:46:00Z">
        <w:r w:rsidR="00422393" w:rsidRPr="00AA009D">
          <w:rPr>
            <w:color w:val="000000"/>
          </w:rPr>
          <w:t>19</w:t>
        </w:r>
      </w:ins>
      <w:ins w:id="1342" w:author="tim liptrot" w:date="2020-05-01T20:32:00Z">
        <w:r w:rsidR="00732E79" w:rsidRPr="00AA009D">
          <w:rPr>
            <w:color w:val="000000"/>
          </w:rPr>
          <w:t xml:space="preserve">90s the state supported increased agriculture and settlement of the Bedouin. The combination </w:t>
        </w:r>
      </w:ins>
      <w:ins w:id="1343" w:author="tim liptrot" w:date="2020-05-01T20:33:00Z">
        <w:r w:rsidR="00732E79" w:rsidRPr="00AA009D">
          <w:rPr>
            <w:color w:val="000000"/>
          </w:rPr>
          <w:t xml:space="preserve">of low energy costs, improving well drilling, cheap and fertile </w:t>
        </w:r>
        <w:proofErr w:type="gramStart"/>
        <w:r w:rsidR="00732E79" w:rsidRPr="00AA009D">
          <w:rPr>
            <w:color w:val="000000"/>
          </w:rPr>
          <w:t>land</w:t>
        </w:r>
        <w:proofErr w:type="gramEnd"/>
        <w:r w:rsidR="00732E79" w:rsidRPr="00AA009D">
          <w:rPr>
            <w:color w:val="000000"/>
          </w:rPr>
          <w:t xml:space="preserve"> and cheap Egypti</w:t>
        </w:r>
      </w:ins>
      <w:ins w:id="1344" w:author="tim liptrot" w:date="2020-05-01T20:36:00Z">
        <w:r w:rsidRPr="00AA009D">
          <w:rPr>
            <w:color w:val="000000"/>
          </w:rPr>
          <w:t>a</w:t>
        </w:r>
      </w:ins>
      <w:ins w:id="1345" w:author="tim liptrot" w:date="2020-05-01T20:33:00Z">
        <w:r w:rsidR="00732E79" w:rsidRPr="00AA009D">
          <w:rPr>
            <w:color w:val="000000"/>
          </w:rPr>
          <w:t>n labo</w:t>
        </w:r>
      </w:ins>
      <w:ins w:id="1346" w:author="Hussam Hussein" w:date="2020-05-11T00:46:00Z">
        <w:r w:rsidR="00422393" w:rsidRPr="00AA009D">
          <w:rPr>
            <w:color w:val="000000"/>
          </w:rPr>
          <w:t>u</w:t>
        </w:r>
      </w:ins>
      <w:ins w:id="1347" w:author="tim liptrot" w:date="2020-05-01T20:33:00Z">
        <w:r w:rsidR="00732E79" w:rsidRPr="00AA009D">
          <w:rPr>
            <w:color w:val="000000"/>
          </w:rPr>
          <w:t>r le</w:t>
        </w:r>
        <w:del w:id="1348" w:author="Hussam Hussein" w:date="2020-05-11T00:46:00Z">
          <w:r w:rsidR="00732E79" w:rsidRPr="00AA009D" w:rsidDel="00422393">
            <w:rPr>
              <w:color w:val="000000"/>
            </w:rPr>
            <w:delText>a</w:delText>
          </w:r>
        </w:del>
        <w:r w:rsidR="00732E79" w:rsidRPr="00AA009D">
          <w:rPr>
            <w:color w:val="000000"/>
          </w:rPr>
          <w:t xml:space="preserve">d to a </w:t>
        </w:r>
      </w:ins>
      <w:ins w:id="1349" w:author="tim liptrot" w:date="2020-05-01T20:34:00Z">
        <w:r w:rsidRPr="00AA009D">
          <w:rPr>
            <w:color w:val="000000"/>
          </w:rPr>
          <w:t>boom in production and profit in the 1990s</w:t>
        </w:r>
      </w:ins>
      <w:ins w:id="1350" w:author="tim liptrot" w:date="2020-05-01T20:35:00Z">
        <w:r w:rsidRPr="00AA009D">
          <w:rPr>
            <w:color w:val="000000"/>
          </w:rPr>
          <w:t xml:space="preserve"> (</w:t>
        </w:r>
        <w:proofErr w:type="spellStart"/>
        <w:r w:rsidRPr="00AA009D">
          <w:rPr>
            <w:color w:val="000000"/>
          </w:rPr>
          <w:t>Elmusa</w:t>
        </w:r>
        <w:proofErr w:type="spellEnd"/>
        <w:r w:rsidRPr="00AA009D">
          <w:rPr>
            <w:color w:val="000000"/>
          </w:rPr>
          <w:t xml:space="preserve">, 1994). </w:t>
        </w:r>
      </w:ins>
      <w:ins w:id="1351" w:author="tim liptrot" w:date="2020-05-01T20:47:00Z">
        <w:r w:rsidR="0020261F" w:rsidRPr="00AA009D">
          <w:rPr>
            <w:color w:val="000000"/>
          </w:rPr>
          <w:t>Agricultural profitability has since declined</w:t>
        </w:r>
      </w:ins>
      <w:r w:rsidR="000C6265" w:rsidRPr="00AA009D">
        <w:rPr>
          <w:color w:val="000000"/>
        </w:rPr>
        <w:t>.</w:t>
      </w:r>
      <w:ins w:id="1352" w:author="tim liptrot" w:date="2020-05-01T20:47:00Z">
        <w:r w:rsidR="0020261F" w:rsidRPr="00AA009D">
          <w:rPr>
            <w:color w:val="000000"/>
          </w:rPr>
          <w:t xml:space="preserve"> </w:t>
        </w:r>
      </w:ins>
      <w:ins w:id="1353" w:author="tim liptrot" w:date="2020-05-01T20:49:00Z">
        <w:r w:rsidR="0020261F" w:rsidRPr="00AA009D">
          <w:rPr>
            <w:color w:val="000000"/>
          </w:rPr>
          <w:t>Interviewees i</w:t>
        </w:r>
      </w:ins>
      <w:ins w:id="1354" w:author="tim liptrot" w:date="2020-05-01T20:50:00Z">
        <w:r w:rsidR="0020261F" w:rsidRPr="00AA009D">
          <w:rPr>
            <w:color w:val="000000"/>
          </w:rPr>
          <w:t xml:space="preserve">n the MWI and Jordanian academia emphasized the socio-economic diversity of </w:t>
        </w:r>
      </w:ins>
      <w:ins w:id="1355" w:author="tim liptrot" w:date="2020-05-01T20:51:00Z">
        <w:r w:rsidR="0020261F" w:rsidRPr="00AA009D">
          <w:rPr>
            <w:color w:val="000000"/>
          </w:rPr>
          <w:t>farmers, particularly the presence of small, marginally productive farms.</w:t>
        </w:r>
      </w:ins>
      <w:ins w:id="1356" w:author="tim liptrot" w:date="2020-05-01T20:52:00Z">
        <w:r w:rsidR="0020261F" w:rsidRPr="00AA009D">
          <w:rPr>
            <w:color w:val="000000"/>
          </w:rPr>
          <w:t xml:space="preserve"> This diversity has been confirmed in the Yarmouk and Amman-Zarqa Basins by </w:t>
        </w:r>
        <w:proofErr w:type="spellStart"/>
        <w:r w:rsidR="0020261F" w:rsidRPr="00AA009D">
          <w:rPr>
            <w:color w:val="000000"/>
          </w:rPr>
          <w:t>Venot</w:t>
        </w:r>
        <w:proofErr w:type="spellEnd"/>
        <w:r w:rsidR="0020261F" w:rsidRPr="00AA009D">
          <w:rPr>
            <w:color w:val="000000"/>
          </w:rPr>
          <w:t xml:space="preserve"> and </w:t>
        </w:r>
        <w:proofErr w:type="spellStart"/>
        <w:r w:rsidR="0020261F" w:rsidRPr="00AA009D">
          <w:rPr>
            <w:color w:val="000000"/>
          </w:rPr>
          <w:t>Molle</w:t>
        </w:r>
        <w:proofErr w:type="spellEnd"/>
        <w:r w:rsidR="0020261F" w:rsidRPr="00AA009D">
          <w:rPr>
            <w:color w:val="000000"/>
          </w:rPr>
          <w:t xml:space="preserve"> (though data collection was in 2003), and more recently by </w:t>
        </w:r>
        <w:proofErr w:type="spellStart"/>
        <w:r w:rsidR="0020261F" w:rsidRPr="00AA009D">
          <w:rPr>
            <w:color w:val="000000"/>
          </w:rPr>
          <w:t>Nab</w:t>
        </w:r>
      </w:ins>
      <w:ins w:id="1357" w:author="tim liptrot" w:date="2020-05-01T20:53:00Z">
        <w:r w:rsidR="0020261F" w:rsidRPr="00AA009D">
          <w:rPr>
            <w:color w:val="000000"/>
          </w:rPr>
          <w:t>er</w:t>
        </w:r>
        <w:proofErr w:type="spellEnd"/>
        <w:r w:rsidR="0020261F" w:rsidRPr="00AA009D">
          <w:rPr>
            <w:color w:val="000000"/>
          </w:rPr>
          <w:t xml:space="preserve"> and </w:t>
        </w:r>
        <w:proofErr w:type="spellStart"/>
        <w:r w:rsidR="0020261F" w:rsidRPr="00AA009D">
          <w:rPr>
            <w:color w:val="000000"/>
          </w:rPr>
          <w:t>Mesnil</w:t>
        </w:r>
        <w:proofErr w:type="spellEnd"/>
        <w:r w:rsidR="0020261F" w:rsidRPr="00AA009D">
          <w:rPr>
            <w:color w:val="000000"/>
          </w:rPr>
          <w:t xml:space="preserve"> and </w:t>
        </w:r>
        <w:proofErr w:type="spellStart"/>
        <w:r w:rsidR="0020261F" w:rsidRPr="00AA009D">
          <w:rPr>
            <w:color w:val="000000"/>
          </w:rPr>
          <w:t>Habjouka</w:t>
        </w:r>
        <w:proofErr w:type="spellEnd"/>
        <w:r w:rsidR="0020261F" w:rsidRPr="00AA009D">
          <w:rPr>
            <w:color w:val="000000"/>
          </w:rPr>
          <w:t xml:space="preserve"> in 2013.</w:t>
        </w:r>
      </w:ins>
      <w:r w:rsidR="000C6265" w:rsidRPr="00AA009D">
        <w:rPr>
          <w:color w:val="000000"/>
        </w:rPr>
        <w:t xml:space="preserve"> </w:t>
      </w:r>
      <w:r w:rsidR="005A3DD4" w:rsidRPr="00AA009D">
        <w:rPr>
          <w:color w:val="000000"/>
        </w:rPr>
        <w:t xml:space="preserve">Farmers are divided between prestige farms, usually growing unprofitable olive trees, small </w:t>
      </w:r>
      <w:proofErr w:type="spellStart"/>
      <w:r w:rsidR="005A3DD4" w:rsidRPr="00AA009D">
        <w:rPr>
          <w:color w:val="000000"/>
        </w:rPr>
        <w:t>bedouine</w:t>
      </w:r>
      <w:proofErr w:type="spellEnd"/>
      <w:r w:rsidR="005A3DD4" w:rsidRPr="00AA009D">
        <w:rPr>
          <w:color w:val="000000"/>
        </w:rPr>
        <w:t xml:space="preserve"> vegetable growers, and large farms producing cash crops such as grape, </w:t>
      </w:r>
      <w:proofErr w:type="spellStart"/>
      <w:r w:rsidR="005A3DD4" w:rsidRPr="00AA009D">
        <w:rPr>
          <w:color w:val="000000"/>
        </w:rPr>
        <w:t>stonefruit</w:t>
      </w:r>
      <w:proofErr w:type="spellEnd"/>
      <w:r w:rsidR="005A3DD4" w:rsidRPr="00AA009D">
        <w:rPr>
          <w:color w:val="000000"/>
        </w:rPr>
        <w:t xml:space="preserve"> and alfalfa, which have higher margins. </w:t>
      </w:r>
      <w:ins w:id="1358" w:author="tim liptrot" w:date="2020-05-04T11:18:00Z">
        <w:r w:rsidR="00393C50" w:rsidRPr="00AA009D">
          <w:rPr>
            <w:color w:val="000000"/>
          </w:rPr>
          <w:t>Bedouin s</w:t>
        </w:r>
      </w:ins>
      <w:ins w:id="1359" w:author="tim liptrot" w:date="2020-05-01T20:47:00Z">
        <w:r w:rsidR="0020261F" w:rsidRPr="00AA009D">
          <w:rPr>
            <w:color w:val="000000"/>
          </w:rPr>
          <w:t>hepherds are seen much less in official statistics</w:t>
        </w:r>
        <w:del w:id="1360" w:author="Hussam Hussein" w:date="2020-05-11T00:47:00Z">
          <w:r w:rsidR="0020261F" w:rsidRPr="00AA009D" w:rsidDel="00422393">
            <w:rPr>
              <w:color w:val="000000"/>
            </w:rPr>
            <w:delText>,</w:delText>
          </w:r>
        </w:del>
        <w:r w:rsidR="0020261F" w:rsidRPr="00AA009D">
          <w:rPr>
            <w:color w:val="000000"/>
          </w:rPr>
          <w:t xml:space="preserve"> but </w:t>
        </w:r>
      </w:ins>
      <w:ins w:id="1361" w:author="tim liptrot" w:date="2020-05-01T20:48:00Z">
        <w:r w:rsidR="0020261F" w:rsidRPr="00AA009D">
          <w:rPr>
            <w:color w:val="000000"/>
          </w:rPr>
          <w:t>are a constant feature of the landscape (Authors personal hiking</w:t>
        </w:r>
      </w:ins>
      <w:ins w:id="1362" w:author="Hussam Hussein" w:date="2020-05-11T00:47:00Z">
        <w:r w:rsidR="00422393" w:rsidRPr="00AA009D">
          <w:rPr>
            <w:color w:val="000000"/>
          </w:rPr>
          <w:t>/observation</w:t>
        </w:r>
      </w:ins>
      <w:ins w:id="1363" w:author="tim liptrot" w:date="2020-05-01T20:48:00Z">
        <w:r w:rsidR="0020261F" w:rsidRPr="00AA009D">
          <w:rPr>
            <w:color w:val="000000"/>
          </w:rPr>
          <w:t>).</w:t>
        </w:r>
      </w:ins>
    </w:p>
    <w:p w14:paraId="08CF8552" w14:textId="07DDCD12" w:rsidR="007B6EE3" w:rsidRPr="00AA009D" w:rsidRDefault="00C6239A" w:rsidP="00974B61">
      <w:pPr>
        <w:pBdr>
          <w:top w:val="nil"/>
          <w:left w:val="nil"/>
          <w:bottom w:val="nil"/>
          <w:right w:val="nil"/>
          <w:between w:val="nil"/>
        </w:pBdr>
        <w:rPr>
          <w:ins w:id="1364" w:author="tim liptrot" w:date="2020-05-01T20:56:00Z"/>
          <w:i/>
          <w:iCs/>
          <w:color w:val="000000"/>
        </w:rPr>
      </w:pPr>
      <w:ins w:id="1365" w:author="tim liptrot" w:date="2020-05-02T17:02:00Z">
        <w:r w:rsidRPr="00AA009D">
          <w:rPr>
            <w:i/>
            <w:iCs/>
            <w:color w:val="000000"/>
          </w:rPr>
          <w:t xml:space="preserve">Limited </w:t>
        </w:r>
      </w:ins>
      <w:ins w:id="1366" w:author="tim liptrot" w:date="2020-05-01T20:56:00Z">
        <w:r w:rsidR="007B6EE3" w:rsidRPr="00AA009D">
          <w:rPr>
            <w:i/>
            <w:iCs/>
            <w:color w:val="000000"/>
          </w:rPr>
          <w:t>Regulation in the Highlands</w:t>
        </w:r>
      </w:ins>
      <w:ins w:id="1367" w:author="tim liptrot" w:date="2020-05-02T17:02:00Z">
        <w:r w:rsidRPr="00AA009D">
          <w:rPr>
            <w:i/>
            <w:iCs/>
            <w:color w:val="000000"/>
          </w:rPr>
          <w:t>, 1997 to 2010</w:t>
        </w:r>
      </w:ins>
    </w:p>
    <w:p w14:paraId="11AD22C6" w14:textId="5DEEAD5C" w:rsidR="008D5835" w:rsidRPr="00AA009D" w:rsidRDefault="00D64F61" w:rsidP="00974B61">
      <w:pPr>
        <w:pBdr>
          <w:top w:val="nil"/>
          <w:left w:val="nil"/>
          <w:bottom w:val="nil"/>
          <w:right w:val="nil"/>
          <w:between w:val="nil"/>
        </w:pBdr>
        <w:rPr>
          <w:ins w:id="1368" w:author="tim liptrot" w:date="2020-05-02T14:42:00Z"/>
          <w:color w:val="000000"/>
        </w:rPr>
      </w:pPr>
      <w:ins w:id="1369" w:author="tim liptrot" w:date="2020-05-02T13:55:00Z">
        <w:r w:rsidRPr="00AA009D">
          <w:rPr>
            <w:color w:val="000000"/>
          </w:rPr>
          <w:t xml:space="preserve">From 1997 to </w:t>
        </w:r>
      </w:ins>
      <w:ins w:id="1370" w:author="tim liptrot" w:date="2020-05-02T13:56:00Z">
        <w:r w:rsidRPr="00AA009D">
          <w:rPr>
            <w:color w:val="000000"/>
          </w:rPr>
          <w:t xml:space="preserve">2010, </w:t>
        </w:r>
      </w:ins>
      <w:ins w:id="1371" w:author="tim liptrot" w:date="2020-05-02T14:05:00Z">
        <w:r w:rsidRPr="00AA009D">
          <w:rPr>
            <w:color w:val="000000"/>
          </w:rPr>
          <w:t>the</w:t>
        </w:r>
      </w:ins>
      <w:r w:rsidR="000C6265" w:rsidRPr="00AA009D">
        <w:rPr>
          <w:color w:val="000000"/>
        </w:rPr>
        <w:t xml:space="preserve"> tariff and licensing system rapidly deviated f</w:t>
      </w:r>
      <w:ins w:id="1372" w:author="tim liptrot" w:date="2020-05-02T14:06:00Z">
        <w:r w:rsidRPr="00AA009D">
          <w:rPr>
            <w:color w:val="000000"/>
          </w:rPr>
          <w:t>rom the vision of the</w:t>
        </w:r>
      </w:ins>
      <w:ins w:id="1373" w:author="tim liptrot" w:date="2020-05-02T13:56:00Z">
        <w:r w:rsidRPr="00AA009D">
          <w:rPr>
            <w:color w:val="000000"/>
          </w:rPr>
          <w:t xml:space="preserve"> World Bank</w:t>
        </w:r>
      </w:ins>
      <w:r w:rsidR="00AC7F69" w:rsidRPr="00AA009D">
        <w:rPr>
          <w:color w:val="000000"/>
        </w:rPr>
        <w:t xml:space="preserve">. </w:t>
      </w:r>
      <w:ins w:id="1374" w:author="tim liptrot" w:date="2020-05-04T11:19:00Z">
        <w:r w:rsidR="00393C50" w:rsidRPr="00AA009D">
          <w:rPr>
            <w:color w:val="000000"/>
          </w:rPr>
          <w:t xml:space="preserve">In 2004 tariffs </w:t>
        </w:r>
      </w:ins>
      <w:ins w:id="1375" w:author="tim liptrot" w:date="2020-05-02T14:06:00Z">
        <w:r w:rsidRPr="00AA009D">
          <w:rPr>
            <w:color w:val="000000"/>
          </w:rPr>
          <w:t>were reduced when current well-owners were granted a</w:t>
        </w:r>
      </w:ins>
      <w:ins w:id="1376" w:author="tim liptrot" w:date="2020-05-02T14:07:00Z">
        <w:r w:rsidRPr="00AA009D">
          <w:rPr>
            <w:color w:val="000000"/>
          </w:rPr>
          <w:t xml:space="preserve"> generous quote of 15</w:t>
        </w:r>
      </w:ins>
      <w:ins w:id="1377" w:author="tim liptrot" w:date="2020-05-02T14:09:00Z">
        <w:r w:rsidR="008D5835" w:rsidRPr="00AA009D">
          <w:rPr>
            <w:color w:val="000000"/>
          </w:rPr>
          <w:t>0 Km</w:t>
        </w:r>
      </w:ins>
      <w:ins w:id="1378" w:author="tim liptrot" w:date="2020-05-02T14:11:00Z">
        <w:r w:rsidR="008D5835" w:rsidRPr="00AA009D">
          <w:rPr>
            <w:color w:val="000000"/>
            <w:vertAlign w:val="superscript"/>
            <w:rPrChange w:id="1379" w:author="tim liptrot" w:date="2020-05-02T14:11:00Z">
              <w:rPr>
                <w:color w:val="000000"/>
              </w:rPr>
            </w:rPrChange>
          </w:rPr>
          <w:t>3</w:t>
        </w:r>
      </w:ins>
      <w:ins w:id="1380" w:author="tim liptrot" w:date="2020-05-02T14:07:00Z">
        <w:r w:rsidRPr="00AA009D">
          <w:rPr>
            <w:color w:val="000000"/>
          </w:rPr>
          <w:t xml:space="preserve"> before fees began, and an</w:t>
        </w:r>
      </w:ins>
      <w:ins w:id="1381" w:author="tim liptrot" w:date="2020-05-02T14:12:00Z">
        <w:r w:rsidR="008D5835" w:rsidRPr="00AA009D">
          <w:rPr>
            <w:color w:val="000000"/>
          </w:rPr>
          <w:t xml:space="preserve"> 92% fee reduction for the nex</w:t>
        </w:r>
      </w:ins>
      <w:ins w:id="1382" w:author="tim liptrot" w:date="2020-05-02T14:13:00Z">
        <w:r w:rsidR="008D5835" w:rsidRPr="00AA009D">
          <w:rPr>
            <w:color w:val="000000"/>
          </w:rPr>
          <w:t>t 50Km</w:t>
        </w:r>
        <w:r w:rsidR="008D5835" w:rsidRPr="00AA009D">
          <w:rPr>
            <w:color w:val="000000"/>
            <w:vertAlign w:val="superscript"/>
            <w:rPrChange w:id="1383" w:author="tim liptrot" w:date="2020-05-02T14:13:00Z">
              <w:rPr>
                <w:color w:val="000000"/>
              </w:rPr>
            </w:rPrChange>
          </w:rPr>
          <w:t>3</w:t>
        </w:r>
        <w:r w:rsidR="008D5835" w:rsidRPr="00AA009D">
          <w:rPr>
            <w:color w:val="000000"/>
          </w:rPr>
          <w:t xml:space="preserve">. This reduction was granted due to farmer lobbying, as well as an inducement for registration of the wells and </w:t>
        </w:r>
      </w:ins>
      <w:ins w:id="1384" w:author="tim liptrot" w:date="2020-05-02T14:14:00Z">
        <w:r w:rsidR="008D5835" w:rsidRPr="00AA009D">
          <w:rPr>
            <w:color w:val="000000"/>
          </w:rPr>
          <w:t xml:space="preserve">to prevent mass non-payment. </w:t>
        </w:r>
      </w:ins>
      <w:ins w:id="1385" w:author="tim liptrot" w:date="2020-05-02T14:16:00Z">
        <w:r w:rsidR="008D5835" w:rsidRPr="00AA009D">
          <w:rPr>
            <w:color w:val="000000"/>
          </w:rPr>
          <w:t xml:space="preserve">Attempts by the MWI to </w:t>
        </w:r>
      </w:ins>
      <w:ins w:id="1386" w:author="tim liptrot" w:date="2020-05-12T15:40:00Z">
        <w:r w:rsidR="001A6DF0" w:rsidRPr="00AA009D">
          <w:rPr>
            <w:color w:val="000000"/>
          </w:rPr>
          <w:t xml:space="preserve">partially remove </w:t>
        </w:r>
      </w:ins>
      <w:ins w:id="1387" w:author="tim liptrot" w:date="2020-05-02T14:17:00Z">
        <w:r w:rsidR="008D5835" w:rsidRPr="00AA009D">
          <w:rPr>
            <w:color w:val="000000"/>
          </w:rPr>
          <w:t xml:space="preserve">the second block discount faced </w:t>
        </w:r>
      </w:ins>
      <w:ins w:id="1388" w:author="tim liptrot" w:date="2020-05-02T14:25:00Z">
        <w:r w:rsidR="00844FC2" w:rsidRPr="00AA009D">
          <w:rPr>
            <w:color w:val="000000"/>
          </w:rPr>
          <w:t>successful</w:t>
        </w:r>
      </w:ins>
      <w:ins w:id="1389" w:author="tim liptrot" w:date="2020-05-02T14:18:00Z">
        <w:r w:rsidR="008D5835" w:rsidRPr="00AA009D">
          <w:rPr>
            <w:color w:val="000000"/>
          </w:rPr>
          <w:t xml:space="preserve"> opposition from the parliament</w:t>
        </w:r>
      </w:ins>
      <w:r w:rsidR="005A3DD4" w:rsidRPr="00AA009D">
        <w:rPr>
          <w:color w:val="000000"/>
        </w:rPr>
        <w:t xml:space="preserve"> until 2018</w:t>
      </w:r>
      <w:ins w:id="1390" w:author="tim liptrot" w:date="2020-05-02T14:18:00Z">
        <w:r w:rsidR="008D5835" w:rsidRPr="00AA009D">
          <w:rPr>
            <w:color w:val="000000"/>
          </w:rPr>
          <w:t xml:space="preserve"> (Interv</w:t>
        </w:r>
      </w:ins>
      <w:ins w:id="1391" w:author="tim liptrot" w:date="2020-05-02T14:19:00Z">
        <w:r w:rsidR="008D5835" w:rsidRPr="00AA009D">
          <w:rPr>
            <w:color w:val="000000"/>
          </w:rPr>
          <w:t>iew with MWI policy maker</w:t>
        </w:r>
      </w:ins>
      <w:r w:rsidR="005A3DD4" w:rsidRPr="00AA009D">
        <w:rPr>
          <w:color w:val="000000"/>
        </w:rPr>
        <w:t>s</w:t>
      </w:r>
      <w:ins w:id="1392" w:author="tim liptrot" w:date="2020-05-02T14:19:00Z">
        <w:r w:rsidR="008D5835" w:rsidRPr="00AA009D">
          <w:rPr>
            <w:color w:val="000000"/>
          </w:rPr>
          <w:t>, interview 9)</w:t>
        </w:r>
      </w:ins>
      <w:r w:rsidR="005A3DD4" w:rsidRPr="00AA009D">
        <w:rPr>
          <w:color w:val="000000"/>
        </w:rPr>
        <w:t>.</w:t>
      </w:r>
    </w:p>
    <w:p w14:paraId="5979C65E" w14:textId="152CF538" w:rsidR="00DD04A6" w:rsidRPr="00AA009D" w:rsidRDefault="00F92571" w:rsidP="00974B61">
      <w:pPr>
        <w:pBdr>
          <w:top w:val="nil"/>
          <w:left w:val="nil"/>
          <w:bottom w:val="nil"/>
          <w:right w:val="nil"/>
          <w:between w:val="nil"/>
        </w:pBdr>
        <w:rPr>
          <w:ins w:id="1393" w:author="tim liptrot" w:date="2020-05-02T16:40:00Z"/>
          <w:color w:val="000000"/>
        </w:rPr>
      </w:pPr>
      <w:ins w:id="1394" w:author="tim liptrot" w:date="2020-05-02T14:42:00Z">
        <w:r w:rsidRPr="00AA009D">
          <w:rPr>
            <w:color w:val="000000"/>
          </w:rPr>
          <w:t xml:space="preserve">These low fees and </w:t>
        </w:r>
        <w:proofErr w:type="gramStart"/>
        <w:r w:rsidRPr="00AA009D">
          <w:rPr>
            <w:color w:val="000000"/>
          </w:rPr>
          <w:t>high-quotas</w:t>
        </w:r>
        <w:proofErr w:type="gramEnd"/>
        <w:r w:rsidRPr="00AA009D">
          <w:rPr>
            <w:color w:val="000000"/>
          </w:rPr>
          <w:t xml:space="preserve"> meant that even if fees were collected, </w:t>
        </w:r>
      </w:ins>
      <w:r w:rsidR="005A3DD4" w:rsidRPr="00AA009D">
        <w:rPr>
          <w:color w:val="000000"/>
        </w:rPr>
        <w:t xml:space="preserve">they would not cause significant water savings at the time </w:t>
      </w:r>
      <w:ins w:id="1395" w:author="tim liptrot" w:date="2020-05-02T14:44:00Z">
        <w:r w:rsidR="00DD04A6" w:rsidRPr="00AA009D">
          <w:rPr>
            <w:color w:val="000000"/>
          </w:rPr>
          <w:t>(</w:t>
        </w:r>
        <w:proofErr w:type="spellStart"/>
        <w:r w:rsidR="00DD04A6" w:rsidRPr="00AA009D">
          <w:rPr>
            <w:color w:val="000000"/>
          </w:rPr>
          <w:t>Venot</w:t>
        </w:r>
        <w:proofErr w:type="spellEnd"/>
        <w:r w:rsidR="00DD04A6" w:rsidRPr="00AA009D">
          <w:rPr>
            <w:color w:val="000000"/>
          </w:rPr>
          <w:t xml:space="preserve"> and </w:t>
        </w:r>
        <w:proofErr w:type="spellStart"/>
        <w:r w:rsidR="00DD04A6" w:rsidRPr="00AA009D">
          <w:rPr>
            <w:color w:val="000000"/>
          </w:rPr>
          <w:t>Molle</w:t>
        </w:r>
        <w:proofErr w:type="spellEnd"/>
        <w:r w:rsidR="00DD04A6" w:rsidRPr="00AA009D">
          <w:rPr>
            <w:color w:val="000000"/>
          </w:rPr>
          <w:t>, 2008).</w:t>
        </w:r>
      </w:ins>
      <w:ins w:id="1396" w:author="tim liptrot" w:date="2020-05-02T14:45:00Z">
        <w:r w:rsidR="00DD04A6" w:rsidRPr="00AA009D">
          <w:rPr>
            <w:color w:val="000000"/>
          </w:rPr>
          <w:t xml:space="preserve"> The </w:t>
        </w:r>
      </w:ins>
      <w:ins w:id="1397" w:author="tim liptrot" w:date="2020-05-02T14:49:00Z">
        <w:r w:rsidR="00DD04A6" w:rsidRPr="00AA009D">
          <w:rPr>
            <w:color w:val="000000"/>
          </w:rPr>
          <w:t>World Bank advocated for tariffs with no quotas to drive the most unproductive crops out of production (often oli</w:t>
        </w:r>
      </w:ins>
      <w:ins w:id="1398" w:author="tim liptrot" w:date="2020-05-02T14:50:00Z">
        <w:r w:rsidR="00DD04A6" w:rsidRPr="00AA009D">
          <w:rPr>
            <w:color w:val="000000"/>
          </w:rPr>
          <w:t xml:space="preserve">ve trees). However, the </w:t>
        </w:r>
      </w:ins>
      <w:ins w:id="1399" w:author="tim liptrot" w:date="2020-05-04T11:20:00Z">
        <w:r w:rsidR="00393C50" w:rsidRPr="00AA009D">
          <w:rPr>
            <w:color w:val="000000"/>
          </w:rPr>
          <w:t>generous</w:t>
        </w:r>
      </w:ins>
      <w:ins w:id="1400" w:author="tim liptrot" w:date="2020-05-02T14:50:00Z">
        <w:r w:rsidR="00DD04A6" w:rsidRPr="00AA009D">
          <w:rPr>
            <w:color w:val="000000"/>
          </w:rPr>
          <w:t xml:space="preserve"> quotas effectively exempted these unproductive farms if they registered</w:t>
        </w:r>
      </w:ins>
      <w:r w:rsidR="005A3DD4" w:rsidRPr="00AA009D">
        <w:rPr>
          <w:color w:val="000000"/>
        </w:rPr>
        <w:t xml:space="preserve"> because the unproductive farms tend to be small</w:t>
      </w:r>
      <w:ins w:id="1401" w:author="tim liptrot" w:date="2020-05-02T14:50:00Z">
        <w:r w:rsidR="00DD04A6" w:rsidRPr="00AA009D">
          <w:rPr>
            <w:color w:val="000000"/>
          </w:rPr>
          <w:t xml:space="preserve">. The </w:t>
        </w:r>
      </w:ins>
      <w:r w:rsidR="005A3DD4" w:rsidRPr="00AA009D">
        <w:rPr>
          <w:color w:val="000000"/>
        </w:rPr>
        <w:t>tariffs</w:t>
      </w:r>
      <w:ins w:id="1402" w:author="tim liptrot" w:date="2020-05-02T14:50:00Z">
        <w:r w:rsidR="00DD04A6" w:rsidRPr="00AA009D">
          <w:rPr>
            <w:color w:val="000000"/>
          </w:rPr>
          <w:t xml:space="preserve"> fell on </w:t>
        </w:r>
      </w:ins>
      <w:ins w:id="1403" w:author="tim liptrot" w:date="2020-05-02T14:51:00Z">
        <w:r w:rsidR="00DD04A6" w:rsidRPr="00AA009D">
          <w:rPr>
            <w:color w:val="000000"/>
          </w:rPr>
          <w:t xml:space="preserve">larger </w:t>
        </w:r>
      </w:ins>
      <w:r w:rsidR="005A3DD4" w:rsidRPr="00AA009D">
        <w:rPr>
          <w:color w:val="000000"/>
        </w:rPr>
        <w:t>farms, which are more profitable</w:t>
      </w:r>
      <w:ins w:id="1404" w:author="tim liptrot" w:date="2020-05-02T14:51:00Z">
        <w:r w:rsidR="00DD04A6" w:rsidRPr="00AA009D">
          <w:rPr>
            <w:color w:val="000000"/>
          </w:rPr>
          <w:t xml:space="preserve">. For these farmers, increasing water use efficiency and expanding </w:t>
        </w:r>
        <w:r w:rsidR="00DD04A6" w:rsidRPr="00AA009D">
          <w:rPr>
            <w:color w:val="000000"/>
          </w:rPr>
          <w:lastRenderedPageBreak/>
          <w:t>the cropped area (illegal but</w:t>
        </w:r>
      </w:ins>
      <w:ins w:id="1405" w:author="tim liptrot" w:date="2020-05-04T11:20:00Z">
        <w:r w:rsidR="00393C50" w:rsidRPr="00AA009D">
          <w:rPr>
            <w:color w:val="000000"/>
          </w:rPr>
          <w:t xml:space="preserve"> unenforced</w:t>
        </w:r>
      </w:ins>
      <w:ins w:id="1406" w:author="tim liptrot" w:date="2020-05-02T14:51:00Z">
        <w:r w:rsidR="00DD04A6" w:rsidRPr="00AA009D">
          <w:rPr>
            <w:color w:val="000000"/>
          </w:rPr>
          <w:t xml:space="preserve">), </w:t>
        </w:r>
      </w:ins>
      <w:ins w:id="1407" w:author="tim liptrot" w:date="2020-05-02T14:52:00Z">
        <w:r w:rsidR="00DD04A6" w:rsidRPr="00AA009D">
          <w:rPr>
            <w:color w:val="000000"/>
          </w:rPr>
          <w:t>was the financially optimal strategy. However, expanding area and increasing efficiency</w:t>
        </w:r>
      </w:ins>
      <w:r w:rsidR="005A3DD4" w:rsidRPr="00AA009D">
        <w:rPr>
          <w:color w:val="000000"/>
        </w:rPr>
        <w:t xml:space="preserve"> </w:t>
      </w:r>
      <w:proofErr w:type="gramStart"/>
      <w:r w:rsidR="005A3DD4" w:rsidRPr="00AA009D">
        <w:rPr>
          <w:color w:val="000000"/>
        </w:rPr>
        <w:t>actually tends</w:t>
      </w:r>
      <w:proofErr w:type="gramEnd"/>
      <w:r w:rsidR="005A3DD4" w:rsidRPr="00AA009D">
        <w:rPr>
          <w:color w:val="000000"/>
        </w:rPr>
        <w:t xml:space="preserve"> to increase groundwater depletion</w:t>
      </w:r>
      <w:ins w:id="1408" w:author="tim liptrot" w:date="2020-05-02T14:53:00Z">
        <w:r w:rsidR="00DD04A6" w:rsidRPr="00AA009D">
          <w:rPr>
            <w:color w:val="000000"/>
          </w:rPr>
          <w:t xml:space="preserve">. </w:t>
        </w:r>
        <w:r w:rsidR="00A054CD" w:rsidRPr="00AA009D">
          <w:rPr>
            <w:color w:val="000000"/>
          </w:rPr>
          <w:t>T</w:t>
        </w:r>
        <w:r w:rsidR="00DD04A6" w:rsidRPr="00AA009D">
          <w:rPr>
            <w:color w:val="000000"/>
          </w:rPr>
          <w:t xml:space="preserve">he water which is wasted on an </w:t>
        </w:r>
      </w:ins>
      <w:ins w:id="1409" w:author="tim liptrot" w:date="2020-05-02T16:37:00Z">
        <w:r w:rsidR="002709A2" w:rsidRPr="00AA009D">
          <w:rPr>
            <w:color w:val="000000"/>
          </w:rPr>
          <w:t>inefficient</w:t>
        </w:r>
      </w:ins>
      <w:ins w:id="1410" w:author="tim liptrot" w:date="2020-05-02T14:53:00Z">
        <w:r w:rsidR="00DD04A6" w:rsidRPr="00AA009D">
          <w:rPr>
            <w:color w:val="000000"/>
          </w:rPr>
          <w:t xml:space="preserve"> farm often falls back</w:t>
        </w:r>
        <w:r w:rsidR="00A054CD" w:rsidRPr="00AA009D">
          <w:rPr>
            <w:color w:val="000000"/>
          </w:rPr>
          <w:t xml:space="preserve"> into the aquifer, so greater efficienc</w:t>
        </w:r>
      </w:ins>
      <w:ins w:id="1411" w:author="tim liptrot" w:date="2020-05-02T14:54:00Z">
        <w:r w:rsidR="00A054CD" w:rsidRPr="00AA009D">
          <w:rPr>
            <w:color w:val="000000"/>
          </w:rPr>
          <w:t xml:space="preserve">y without less consumption degrades the aquifer faster (while increasing profitability). This </w:t>
        </w:r>
      </w:ins>
      <w:r w:rsidR="005A3DD4" w:rsidRPr="00AA009D">
        <w:rPr>
          <w:color w:val="000000"/>
        </w:rPr>
        <w:t xml:space="preserve">early </w:t>
      </w:r>
      <w:ins w:id="1412" w:author="tim liptrot" w:date="2020-05-02T14:54:00Z">
        <w:r w:rsidR="00A054CD" w:rsidRPr="00AA009D">
          <w:rPr>
            <w:color w:val="000000"/>
          </w:rPr>
          <w:t xml:space="preserve">quota system therefore mean that the small </w:t>
        </w:r>
      </w:ins>
      <w:ins w:id="1413" w:author="tim liptrot" w:date="2020-05-02T14:55:00Z">
        <w:r w:rsidR="00A054CD" w:rsidRPr="00AA009D">
          <w:rPr>
            <w:color w:val="000000"/>
          </w:rPr>
          <w:t>non-profitable</w:t>
        </w:r>
      </w:ins>
      <w:ins w:id="1414" w:author="tim liptrot" w:date="2020-05-02T14:54:00Z">
        <w:r w:rsidR="00A054CD" w:rsidRPr="00AA009D">
          <w:rPr>
            <w:color w:val="000000"/>
          </w:rPr>
          <w:t xml:space="preserve"> farms </w:t>
        </w:r>
      </w:ins>
      <w:r w:rsidR="005A3DD4" w:rsidRPr="00AA009D">
        <w:rPr>
          <w:color w:val="000000"/>
        </w:rPr>
        <w:t xml:space="preserve">were </w:t>
      </w:r>
      <w:proofErr w:type="gramStart"/>
      <w:r w:rsidR="005A3DD4" w:rsidRPr="00AA009D">
        <w:rPr>
          <w:color w:val="000000"/>
        </w:rPr>
        <w:t>unaffected</w:t>
      </w:r>
      <w:proofErr w:type="gramEnd"/>
      <w:r w:rsidR="005A3DD4" w:rsidRPr="00AA009D">
        <w:rPr>
          <w:color w:val="000000"/>
        </w:rPr>
        <w:t xml:space="preserve"> </w:t>
      </w:r>
      <w:ins w:id="1415" w:author="tim liptrot" w:date="2020-05-02T14:54:00Z">
        <w:r w:rsidR="00A054CD" w:rsidRPr="00AA009D">
          <w:rPr>
            <w:color w:val="000000"/>
          </w:rPr>
          <w:t xml:space="preserve">but the </w:t>
        </w:r>
      </w:ins>
      <w:ins w:id="1416" w:author="tim liptrot" w:date="2020-05-02T14:55:00Z">
        <w:r w:rsidR="00A054CD" w:rsidRPr="00AA009D">
          <w:rPr>
            <w:color w:val="000000"/>
          </w:rPr>
          <w:t>profitable farms could respond by, perversely, increasing aquifer depletion.</w:t>
        </w:r>
      </w:ins>
    </w:p>
    <w:p w14:paraId="35D9898A" w14:textId="779FDA3D" w:rsidR="002709A2" w:rsidRPr="00AA009D" w:rsidRDefault="002709A2" w:rsidP="00974B61">
      <w:pPr>
        <w:pBdr>
          <w:top w:val="nil"/>
          <w:left w:val="nil"/>
          <w:bottom w:val="nil"/>
          <w:right w:val="nil"/>
          <w:between w:val="nil"/>
        </w:pBdr>
        <w:rPr>
          <w:ins w:id="1417" w:author="tim liptrot" w:date="2020-05-02T16:18:00Z"/>
          <w:color w:val="000000"/>
        </w:rPr>
      </w:pPr>
      <w:ins w:id="1418" w:author="tim liptrot" w:date="2020-05-02T16:40:00Z">
        <w:r w:rsidRPr="00AA009D">
          <w:rPr>
            <w:color w:val="000000"/>
          </w:rPr>
          <w:t xml:space="preserve">The volumetric tariff system </w:t>
        </w:r>
      </w:ins>
      <w:ins w:id="1419" w:author="tim liptrot" w:date="2020-05-04T11:21:00Z">
        <w:r w:rsidR="00393C50" w:rsidRPr="00AA009D">
          <w:rPr>
            <w:color w:val="000000"/>
          </w:rPr>
          <w:t>became</w:t>
        </w:r>
      </w:ins>
      <w:ins w:id="1420" w:author="tim liptrot" w:date="2020-05-02T16:40:00Z">
        <w:r w:rsidRPr="00AA009D">
          <w:rPr>
            <w:color w:val="000000"/>
          </w:rPr>
          <w:t xml:space="preserve"> increasingly complicated, with </w:t>
        </w:r>
      </w:ins>
      <w:ins w:id="1421" w:author="tim liptrot" w:date="2020-05-02T16:41:00Z">
        <w:r w:rsidRPr="00AA009D">
          <w:rPr>
            <w:color w:val="000000"/>
          </w:rPr>
          <w:t xml:space="preserve">new exemptions to wells registered at different times. </w:t>
        </w:r>
      </w:ins>
      <w:ins w:id="1422" w:author="tim liptrot" w:date="2020-05-02T16:42:00Z">
        <w:r w:rsidR="00895276" w:rsidRPr="00AA009D">
          <w:rPr>
            <w:color w:val="000000"/>
          </w:rPr>
          <w:t>In 2014, Al-</w:t>
        </w:r>
        <w:proofErr w:type="spellStart"/>
        <w:r w:rsidR="00895276" w:rsidRPr="00AA009D">
          <w:rPr>
            <w:color w:val="000000"/>
          </w:rPr>
          <w:t>Naber</w:t>
        </w:r>
        <w:proofErr w:type="spellEnd"/>
        <w:r w:rsidR="00895276" w:rsidRPr="00AA009D">
          <w:rPr>
            <w:color w:val="000000"/>
          </w:rPr>
          <w:t xml:space="preserve"> found 5 different legality categories for wells with their own quotas and tariffs. </w:t>
        </w:r>
      </w:ins>
      <w:ins w:id="1423" w:author="tim liptrot" w:date="2020-05-02T16:41:00Z">
        <w:r w:rsidRPr="00AA009D">
          <w:rPr>
            <w:color w:val="000000"/>
          </w:rPr>
          <w:t xml:space="preserve">This </w:t>
        </w:r>
        <w:commentRangeStart w:id="1424"/>
        <w:commentRangeStart w:id="1425"/>
        <w:del w:id="1426" w:author="Hussam Hussein" w:date="2020-05-11T13:55:00Z">
          <w:r w:rsidRPr="00AA009D" w:rsidDel="001B5A9A">
            <w:rPr>
              <w:color w:val="000000"/>
            </w:rPr>
            <w:delText>kafka</w:delText>
          </w:r>
        </w:del>
      </w:ins>
      <w:commentRangeEnd w:id="1424"/>
      <w:del w:id="1427" w:author="Hussam Hussein" w:date="2020-05-11T13:55:00Z">
        <w:r w:rsidR="001B5A9A" w:rsidRPr="00AA009D" w:rsidDel="001B5A9A">
          <w:rPr>
            <w:rStyle w:val="CommentReference"/>
          </w:rPr>
          <w:commentReference w:id="1424"/>
        </w:r>
      </w:del>
      <w:commentRangeEnd w:id="1425"/>
      <w:r w:rsidR="000906D3" w:rsidRPr="00AA009D">
        <w:rPr>
          <w:rStyle w:val="CommentReference"/>
        </w:rPr>
        <w:commentReference w:id="1425"/>
      </w:r>
      <w:ins w:id="1428" w:author="tim liptrot" w:date="2020-05-02T16:41:00Z">
        <w:del w:id="1429" w:author="Hussam Hussein" w:date="2020-05-11T13:55:00Z">
          <w:r w:rsidRPr="00AA009D" w:rsidDel="001B5A9A">
            <w:rPr>
              <w:color w:val="000000"/>
            </w:rPr>
            <w:delText>-esque</w:delText>
          </w:r>
        </w:del>
      </w:ins>
      <w:ins w:id="1430" w:author="Hussam Hussein" w:date="2020-05-11T13:55:00Z">
        <w:r w:rsidR="001B5A9A" w:rsidRPr="00AA009D">
          <w:rPr>
            <w:color w:val="000000"/>
          </w:rPr>
          <w:t>Kafka</w:t>
        </w:r>
        <w:r w:rsidR="001B5A9A" w:rsidRPr="00AA009D">
          <w:rPr>
            <w:rStyle w:val="CommentReference"/>
          </w:rPr>
          <w:t>e</w:t>
        </w:r>
        <w:r w:rsidR="001B5A9A" w:rsidRPr="00AA009D">
          <w:rPr>
            <w:color w:val="000000"/>
          </w:rPr>
          <w:t>sque</w:t>
        </w:r>
      </w:ins>
      <w:ins w:id="1431" w:author="tim liptrot" w:date="2020-05-02T16:41:00Z">
        <w:r w:rsidRPr="00AA009D">
          <w:rPr>
            <w:color w:val="000000"/>
          </w:rPr>
          <w:t xml:space="preserve"> system results partly from the need to constantly create new incentive for registration, as the number of wells is too high to police without some cooperation.</w:t>
        </w:r>
      </w:ins>
      <w:ins w:id="1432" w:author="tim liptrot" w:date="2020-05-02T16:42:00Z">
        <w:r w:rsidR="00895276" w:rsidRPr="00AA009D">
          <w:rPr>
            <w:color w:val="000000"/>
          </w:rPr>
          <w:t xml:space="preserve"> These quotas and registration timelines pushed </w:t>
        </w:r>
      </w:ins>
      <w:ins w:id="1433" w:author="tim liptrot" w:date="2020-05-02T16:58:00Z">
        <w:r w:rsidR="00FD1A1B" w:rsidRPr="00AA009D">
          <w:rPr>
            <w:color w:val="000000"/>
          </w:rPr>
          <w:t>regulation toward “illegal wells”, defined as wells which had not regulated during the previous deadlines.</w:t>
        </w:r>
      </w:ins>
      <w:r w:rsidR="005A3DD4" w:rsidRPr="00AA009D">
        <w:rPr>
          <w:color w:val="000000"/>
        </w:rPr>
        <w:t xml:space="preserve"> This situation is not unique to Jordan (</w:t>
      </w:r>
      <w:proofErr w:type="spellStart"/>
      <w:r w:rsidR="005A3DD4" w:rsidRPr="00AA009D">
        <w:rPr>
          <w:color w:val="000000"/>
        </w:rPr>
        <w:t>Molle</w:t>
      </w:r>
      <w:proofErr w:type="spellEnd"/>
      <w:r w:rsidR="005A3DD4" w:rsidRPr="00AA009D">
        <w:rPr>
          <w:color w:val="000000"/>
        </w:rPr>
        <w:t xml:space="preserve"> and </w:t>
      </w:r>
      <w:proofErr w:type="spellStart"/>
      <w:r w:rsidR="005A3DD4" w:rsidRPr="00AA009D">
        <w:rPr>
          <w:color w:val="000000"/>
        </w:rPr>
        <w:t>Closas</w:t>
      </w:r>
      <w:proofErr w:type="spellEnd"/>
      <w:r w:rsidR="005A3DD4" w:rsidRPr="00AA009D">
        <w:rPr>
          <w:color w:val="000000"/>
        </w:rPr>
        <w:t>, 2017).</w:t>
      </w:r>
    </w:p>
    <w:p w14:paraId="680A8F21" w14:textId="5F4746B8" w:rsidR="002709A2" w:rsidRPr="00AA009D" w:rsidRDefault="002709A2" w:rsidP="00974B61">
      <w:pPr>
        <w:pBdr>
          <w:top w:val="nil"/>
          <w:left w:val="nil"/>
          <w:bottom w:val="nil"/>
          <w:right w:val="nil"/>
          <w:between w:val="nil"/>
        </w:pBdr>
        <w:rPr>
          <w:ins w:id="1434" w:author="tim liptrot" w:date="2020-05-02T17:02:00Z"/>
          <w:color w:val="000000"/>
        </w:rPr>
      </w:pPr>
      <w:ins w:id="1435" w:author="tim liptrot" w:date="2020-05-02T16:18:00Z">
        <w:r w:rsidRPr="00AA009D">
          <w:rPr>
            <w:color w:val="000000"/>
          </w:rPr>
          <w:t xml:space="preserve">Implementation was </w:t>
        </w:r>
      </w:ins>
      <w:r w:rsidR="005A3DD4" w:rsidRPr="00AA009D">
        <w:rPr>
          <w:color w:val="000000"/>
        </w:rPr>
        <w:t>sporadic</w:t>
      </w:r>
      <w:ins w:id="1436" w:author="tim liptrot" w:date="2020-05-02T16:38:00Z">
        <w:r w:rsidRPr="00AA009D">
          <w:rPr>
            <w:color w:val="000000"/>
          </w:rPr>
          <w:t>, at least until 20</w:t>
        </w:r>
      </w:ins>
      <w:ins w:id="1437" w:author="tim liptrot" w:date="2020-05-04T11:23:00Z">
        <w:r w:rsidR="00393C50" w:rsidRPr="00AA009D">
          <w:rPr>
            <w:color w:val="000000"/>
          </w:rPr>
          <w:t>12</w:t>
        </w:r>
      </w:ins>
      <w:ins w:id="1438" w:author="tim liptrot" w:date="2020-05-02T16:38:00Z">
        <w:r w:rsidRPr="00AA009D">
          <w:rPr>
            <w:color w:val="000000"/>
          </w:rPr>
          <w:t xml:space="preserve">. </w:t>
        </w:r>
      </w:ins>
      <w:ins w:id="1439" w:author="tim liptrot" w:date="2020-05-02T16:39:00Z">
        <w:r w:rsidRPr="00AA009D">
          <w:rPr>
            <w:color w:val="000000"/>
          </w:rPr>
          <w:t>The MWI only assigned an employee to collect fees in 2005</w:t>
        </w:r>
      </w:ins>
      <w:ins w:id="1440" w:author="tim liptrot" w:date="2020-05-02T16:51:00Z">
        <w:r w:rsidR="00895276" w:rsidRPr="00AA009D">
          <w:rPr>
            <w:color w:val="000000"/>
          </w:rPr>
          <w:t xml:space="preserve"> (</w:t>
        </w:r>
        <w:proofErr w:type="spellStart"/>
        <w:r w:rsidR="00895276" w:rsidRPr="00AA009D">
          <w:rPr>
            <w:color w:val="000000"/>
          </w:rPr>
          <w:t>Venot</w:t>
        </w:r>
        <w:proofErr w:type="spellEnd"/>
        <w:r w:rsidR="00895276" w:rsidRPr="00AA009D">
          <w:rPr>
            <w:color w:val="000000"/>
          </w:rPr>
          <w:t xml:space="preserve"> and </w:t>
        </w:r>
        <w:proofErr w:type="spellStart"/>
        <w:r w:rsidR="00895276" w:rsidRPr="00AA009D">
          <w:rPr>
            <w:color w:val="000000"/>
          </w:rPr>
          <w:t>Molle</w:t>
        </w:r>
        <w:proofErr w:type="spellEnd"/>
        <w:r w:rsidR="00895276" w:rsidRPr="00AA009D">
          <w:rPr>
            <w:color w:val="000000"/>
          </w:rPr>
          <w:t>, 2008)</w:t>
        </w:r>
      </w:ins>
      <w:ins w:id="1441" w:author="tim liptrot" w:date="2020-05-02T16:39:00Z">
        <w:r w:rsidRPr="00AA009D">
          <w:rPr>
            <w:color w:val="000000"/>
          </w:rPr>
          <w:t xml:space="preserve">. </w:t>
        </w:r>
      </w:ins>
      <w:ins w:id="1442" w:author="tim liptrot" w:date="2020-05-02T16:43:00Z">
        <w:r w:rsidR="00895276" w:rsidRPr="00AA009D">
          <w:rPr>
            <w:color w:val="000000"/>
          </w:rPr>
          <w:t>As of 2006, only 25% of farmers in the eastern part of the Amman Zarqa Basin were paying any bills</w:t>
        </w:r>
      </w:ins>
      <w:ins w:id="1443" w:author="tim liptrot" w:date="2020-05-02T16:50:00Z">
        <w:r w:rsidR="00895276" w:rsidRPr="00AA009D">
          <w:rPr>
            <w:color w:val="000000"/>
          </w:rPr>
          <w:t xml:space="preserve"> (</w:t>
        </w:r>
        <w:proofErr w:type="spellStart"/>
        <w:r w:rsidR="00895276" w:rsidRPr="00AA009D">
          <w:rPr>
            <w:color w:val="000000"/>
          </w:rPr>
          <w:t>Molle</w:t>
        </w:r>
        <w:proofErr w:type="spellEnd"/>
        <w:r w:rsidR="00895276" w:rsidRPr="00AA009D">
          <w:rPr>
            <w:color w:val="000000"/>
          </w:rPr>
          <w:t xml:space="preserve"> et al., 2017)</w:t>
        </w:r>
      </w:ins>
      <w:ins w:id="1444" w:author="tim liptrot" w:date="2020-05-02T16:43:00Z">
        <w:r w:rsidR="00895276" w:rsidRPr="00AA009D">
          <w:rPr>
            <w:color w:val="000000"/>
          </w:rPr>
          <w:t>. Negotiations led to</w:t>
        </w:r>
      </w:ins>
      <w:ins w:id="1445" w:author="tim liptrot" w:date="2020-05-02T16:50:00Z">
        <w:r w:rsidR="00895276" w:rsidRPr="00AA009D">
          <w:rPr>
            <w:color w:val="000000"/>
          </w:rPr>
          <w:t xml:space="preserve"> a reduction of arrears to 30% of their value in 2010 (Ibid)</w:t>
        </w:r>
      </w:ins>
      <w:ins w:id="1446" w:author="tim liptrot" w:date="2020-05-02T16:51:00Z">
        <w:r w:rsidR="00895276" w:rsidRPr="00AA009D">
          <w:rPr>
            <w:color w:val="000000"/>
          </w:rPr>
          <w:t xml:space="preserve">. Tampering with volumetric meters by farmers </w:t>
        </w:r>
      </w:ins>
      <w:ins w:id="1447" w:author="tim liptrot" w:date="2020-05-02T16:52:00Z">
        <w:r w:rsidR="00FD1A1B" w:rsidRPr="00AA009D">
          <w:rPr>
            <w:color w:val="000000"/>
          </w:rPr>
          <w:t>is described as routine by every investigation (</w:t>
        </w:r>
        <w:proofErr w:type="spellStart"/>
        <w:r w:rsidR="00FD1A1B" w:rsidRPr="00AA009D">
          <w:rPr>
            <w:color w:val="000000"/>
          </w:rPr>
          <w:t>Molle</w:t>
        </w:r>
        <w:proofErr w:type="spellEnd"/>
        <w:r w:rsidR="00FD1A1B" w:rsidRPr="00AA009D">
          <w:rPr>
            <w:color w:val="000000"/>
          </w:rPr>
          <w:t xml:space="preserve"> et al, 2017; Al </w:t>
        </w:r>
        <w:proofErr w:type="spellStart"/>
        <w:r w:rsidR="00FD1A1B" w:rsidRPr="00AA009D">
          <w:rPr>
            <w:color w:val="000000"/>
          </w:rPr>
          <w:t>Naber</w:t>
        </w:r>
        <w:proofErr w:type="spellEnd"/>
        <w:r w:rsidR="00FD1A1B" w:rsidRPr="00AA009D">
          <w:rPr>
            <w:color w:val="000000"/>
          </w:rPr>
          <w:t xml:space="preserve"> 2017; Hagan, 2008, </w:t>
        </w:r>
        <w:proofErr w:type="spellStart"/>
        <w:r w:rsidR="00FD1A1B" w:rsidRPr="00AA009D">
          <w:rPr>
            <w:color w:val="000000"/>
          </w:rPr>
          <w:t>Venot</w:t>
        </w:r>
        <w:proofErr w:type="spellEnd"/>
        <w:r w:rsidR="00FD1A1B" w:rsidRPr="00AA009D">
          <w:rPr>
            <w:color w:val="000000"/>
          </w:rPr>
          <w:t xml:space="preserve"> and </w:t>
        </w:r>
        <w:proofErr w:type="spellStart"/>
        <w:r w:rsidR="00FD1A1B" w:rsidRPr="00AA009D">
          <w:rPr>
            <w:color w:val="000000"/>
          </w:rPr>
          <w:t>Molle</w:t>
        </w:r>
      </w:ins>
      <w:proofErr w:type="spellEnd"/>
      <w:ins w:id="1448" w:author="tim liptrot" w:date="2020-05-02T16:53:00Z">
        <w:r w:rsidR="00FD1A1B" w:rsidRPr="00AA009D">
          <w:rPr>
            <w:color w:val="000000"/>
          </w:rPr>
          <w:t>,</w:t>
        </w:r>
      </w:ins>
      <w:ins w:id="1449" w:author="tim liptrot" w:date="2020-05-02T16:52:00Z">
        <w:r w:rsidR="00FD1A1B" w:rsidRPr="00AA009D">
          <w:rPr>
            <w:color w:val="000000"/>
          </w:rPr>
          <w:t xml:space="preserve"> 2008). </w:t>
        </w:r>
      </w:ins>
      <w:ins w:id="1450" w:author="tim liptrot" w:date="2020-05-02T16:56:00Z">
        <w:r w:rsidR="00FD1A1B" w:rsidRPr="00AA009D">
          <w:rPr>
            <w:color w:val="000000"/>
          </w:rPr>
          <w:t>This lack of implementation resulted partly from social pressures inside the ministry, as anti-reallocation actors sanctioned pro-reallocation discourse within the wat</w:t>
        </w:r>
      </w:ins>
      <w:ins w:id="1451" w:author="tim liptrot" w:date="2020-05-02T16:57:00Z">
        <w:r w:rsidR="00FD1A1B" w:rsidRPr="00AA009D">
          <w:rPr>
            <w:color w:val="000000"/>
          </w:rPr>
          <w:t>er sector (Zeitoun et al. 2012). USAID staff reported that water sector officials refused to discuss the topic for fear of their careers (Hagan, 2008).</w:t>
        </w:r>
      </w:ins>
      <w:ins w:id="1452" w:author="tim liptrot" w:date="2020-05-02T16:59:00Z">
        <w:r w:rsidR="00FD1A1B" w:rsidRPr="00AA009D">
          <w:rPr>
            <w:color w:val="000000"/>
          </w:rPr>
          <w:t xml:space="preserve"> </w:t>
        </w:r>
      </w:ins>
      <w:ins w:id="1453" w:author="tim liptrot" w:date="2020-05-04T11:24:00Z">
        <w:r w:rsidR="00393C50" w:rsidRPr="00AA009D">
          <w:rPr>
            <w:color w:val="000000"/>
          </w:rPr>
          <w:t>Lax i</w:t>
        </w:r>
      </w:ins>
      <w:ins w:id="1454" w:author="tim liptrot" w:date="2020-05-02T16:59:00Z">
        <w:r w:rsidR="00FD1A1B" w:rsidRPr="00AA009D">
          <w:rPr>
            <w:color w:val="000000"/>
          </w:rPr>
          <w:t xml:space="preserve">mplementation failures </w:t>
        </w:r>
      </w:ins>
      <w:ins w:id="1455" w:author="tim liptrot" w:date="2020-05-12T15:41:00Z">
        <w:r w:rsidR="001A6DF0" w:rsidRPr="00AA009D">
          <w:rPr>
            <w:color w:val="000000"/>
          </w:rPr>
          <w:t>led</w:t>
        </w:r>
      </w:ins>
      <w:ins w:id="1456" w:author="tim liptrot" w:date="2020-05-02T16:59:00Z">
        <w:r w:rsidR="00FD1A1B" w:rsidRPr="00AA009D">
          <w:rPr>
            <w:color w:val="000000"/>
          </w:rPr>
          <w:t xml:space="preserve"> USAID to openly discuss withdrawing donor s</w:t>
        </w:r>
      </w:ins>
      <w:ins w:id="1457" w:author="tim liptrot" w:date="2020-05-02T17:00:00Z">
        <w:r w:rsidR="00FD1A1B" w:rsidRPr="00AA009D">
          <w:rPr>
            <w:color w:val="000000"/>
          </w:rPr>
          <w:t xml:space="preserve">upport in Jordan’s water sector. </w:t>
        </w:r>
      </w:ins>
    </w:p>
    <w:p w14:paraId="17F1D187" w14:textId="14FC5FAB" w:rsidR="00C6239A" w:rsidRPr="00AA009D" w:rsidRDefault="00C6239A" w:rsidP="00974B61">
      <w:pPr>
        <w:pBdr>
          <w:top w:val="nil"/>
          <w:left w:val="nil"/>
          <w:bottom w:val="nil"/>
          <w:right w:val="nil"/>
          <w:between w:val="nil"/>
        </w:pBdr>
        <w:rPr>
          <w:ins w:id="1458" w:author="tim liptrot" w:date="2020-05-02T17:04:00Z"/>
          <w:i/>
          <w:iCs/>
          <w:color w:val="000000"/>
        </w:rPr>
      </w:pPr>
      <w:ins w:id="1459" w:author="tim liptrot" w:date="2020-05-02T17:04:00Z">
        <w:r w:rsidRPr="00AA009D">
          <w:rPr>
            <w:i/>
            <w:iCs/>
            <w:color w:val="000000"/>
          </w:rPr>
          <w:t>Strengthened Regulation and the Illegal Wells Campaigns</w:t>
        </w:r>
      </w:ins>
    </w:p>
    <w:p w14:paraId="6F35316F" w14:textId="40D06AC3" w:rsidR="00C6239A" w:rsidRPr="00AA009D" w:rsidRDefault="00154ABA" w:rsidP="00974B61">
      <w:pPr>
        <w:pBdr>
          <w:top w:val="nil"/>
          <w:left w:val="nil"/>
          <w:bottom w:val="nil"/>
          <w:right w:val="nil"/>
          <w:between w:val="nil"/>
        </w:pBdr>
        <w:rPr>
          <w:ins w:id="1460" w:author="tim liptrot" w:date="2020-05-02T18:33:00Z"/>
          <w:color w:val="000000"/>
        </w:rPr>
      </w:pPr>
      <w:ins w:id="1461" w:author="tim liptrot" w:date="2020-05-02T17:17:00Z">
        <w:r w:rsidRPr="00AA009D">
          <w:rPr>
            <w:color w:val="000000"/>
          </w:rPr>
          <w:t xml:space="preserve">In 2012, Abdullah Ensour was appointed </w:t>
        </w:r>
        <w:del w:id="1462" w:author="Hussam Hussein" w:date="2020-05-11T13:57:00Z">
          <w:r w:rsidRPr="00AA009D" w:rsidDel="001B5A9A">
            <w:rPr>
              <w:color w:val="000000"/>
            </w:rPr>
            <w:delText xml:space="preserve">by </w:delText>
          </w:r>
        </w:del>
      </w:ins>
      <w:ins w:id="1463" w:author="tim liptrot" w:date="2020-05-02T17:18:00Z">
        <w:r w:rsidRPr="00AA009D">
          <w:rPr>
            <w:color w:val="000000"/>
          </w:rPr>
          <w:t xml:space="preserve">prime minister and </w:t>
        </w:r>
      </w:ins>
      <w:proofErr w:type="spellStart"/>
      <w:ins w:id="1464" w:author="tim liptrot" w:date="2020-05-13T13:26:00Z">
        <w:r w:rsidR="00375785" w:rsidRPr="00AA009D">
          <w:rPr>
            <w:color w:val="000000"/>
          </w:rPr>
          <w:t>Hazim</w:t>
        </w:r>
      </w:ins>
      <w:proofErr w:type="spellEnd"/>
      <w:ins w:id="1465" w:author="tim liptrot" w:date="2020-05-02T17:18:00Z">
        <w:r w:rsidRPr="00AA009D">
          <w:rPr>
            <w:color w:val="000000"/>
          </w:rPr>
          <w:t xml:space="preserve"> El-Naser was reappointed head of the MWI. </w:t>
        </w:r>
      </w:ins>
      <w:ins w:id="1466" w:author="tim liptrot" w:date="2020-05-02T17:20:00Z">
        <w:r w:rsidRPr="00AA009D">
          <w:rPr>
            <w:color w:val="000000"/>
          </w:rPr>
          <w:t xml:space="preserve">With Ensour’s support, El-Naser intensified the </w:t>
        </w:r>
      </w:ins>
      <w:ins w:id="1467" w:author="tim liptrot" w:date="2020-05-02T17:21:00Z">
        <w:r w:rsidRPr="00AA009D">
          <w:rPr>
            <w:color w:val="000000"/>
          </w:rPr>
          <w:t xml:space="preserve">enforcement of </w:t>
        </w:r>
      </w:ins>
      <w:ins w:id="1468" w:author="tim liptrot" w:date="2020-05-02T17:22:00Z">
        <w:r w:rsidRPr="00AA009D">
          <w:rPr>
            <w:color w:val="000000"/>
          </w:rPr>
          <w:t xml:space="preserve">licensing and tariffs and </w:t>
        </w:r>
      </w:ins>
      <w:ins w:id="1469" w:author="tim liptrot" w:date="2020-05-02T17:23:00Z">
        <w:r w:rsidRPr="00AA009D">
          <w:rPr>
            <w:color w:val="000000"/>
          </w:rPr>
          <w:t>publicly</w:t>
        </w:r>
      </w:ins>
      <w:ins w:id="1470" w:author="tim liptrot" w:date="2020-05-02T17:22:00Z">
        <w:r w:rsidRPr="00AA009D">
          <w:rPr>
            <w:color w:val="000000"/>
          </w:rPr>
          <w:t xml:space="preserve"> confronted anti-reallocation elites</w:t>
        </w:r>
      </w:ins>
      <w:ins w:id="1471" w:author="tim liptrot" w:date="2020-05-02T18:36:00Z">
        <w:r w:rsidR="004B45B4" w:rsidRPr="00AA009D">
          <w:rPr>
            <w:color w:val="000000"/>
          </w:rPr>
          <w:t xml:space="preserve"> within the state</w:t>
        </w:r>
      </w:ins>
      <w:ins w:id="1472" w:author="tim liptrot" w:date="2020-05-02T17:22:00Z">
        <w:r w:rsidRPr="00AA009D">
          <w:rPr>
            <w:color w:val="000000"/>
          </w:rPr>
          <w:t>.</w:t>
        </w:r>
      </w:ins>
      <w:ins w:id="1473" w:author="tim liptrot" w:date="2020-05-02T17:24:00Z">
        <w:del w:id="1474" w:author="Hussam Hussein" w:date="2020-05-11T13:58:00Z">
          <w:r w:rsidRPr="00AA009D" w:rsidDel="001B5A9A">
            <w:rPr>
              <w:color w:val="000000"/>
            </w:rPr>
            <w:delText xml:space="preserve"> </w:delText>
          </w:r>
        </w:del>
      </w:ins>
      <w:ins w:id="1475" w:author="tim liptrot" w:date="2020-05-02T17:25:00Z">
        <w:r w:rsidRPr="00AA009D">
          <w:rPr>
            <w:color w:val="000000"/>
          </w:rPr>
          <w:t xml:space="preserve"> </w:t>
        </w:r>
      </w:ins>
      <w:ins w:id="1476" w:author="tim liptrot" w:date="2020-05-04T11:24:00Z">
        <w:r w:rsidR="00393C50" w:rsidRPr="00AA009D">
          <w:rPr>
            <w:color w:val="000000"/>
          </w:rPr>
          <w:t>Despite political support, the</w:t>
        </w:r>
      </w:ins>
      <w:ins w:id="1477" w:author="tim liptrot" w:date="2020-05-02T17:25:00Z">
        <w:r w:rsidRPr="00AA009D">
          <w:rPr>
            <w:color w:val="000000"/>
          </w:rPr>
          <w:t xml:space="preserve"> new campaign did</w:t>
        </w:r>
      </w:ins>
      <w:ins w:id="1478" w:author="tim liptrot" w:date="2020-05-02T17:26:00Z">
        <w:r w:rsidR="005E61F5" w:rsidRPr="00AA009D">
          <w:rPr>
            <w:color w:val="000000"/>
          </w:rPr>
          <w:t xml:space="preserve"> </w:t>
        </w:r>
      </w:ins>
      <w:ins w:id="1479" w:author="tim liptrot" w:date="2020-05-02T17:27:00Z">
        <w:r w:rsidR="005E61F5" w:rsidRPr="00AA009D">
          <w:rPr>
            <w:color w:val="000000"/>
          </w:rPr>
          <w:t>not match</w:t>
        </w:r>
      </w:ins>
      <w:ins w:id="1480" w:author="tim liptrot" w:date="2020-05-02T17:25:00Z">
        <w:r w:rsidRPr="00AA009D">
          <w:rPr>
            <w:color w:val="000000"/>
          </w:rPr>
          <w:t xml:space="preserve"> World Bank</w:t>
        </w:r>
      </w:ins>
      <w:ins w:id="1481" w:author="tim liptrot" w:date="2020-05-02T17:27:00Z">
        <w:r w:rsidR="005E61F5" w:rsidRPr="00AA009D">
          <w:rPr>
            <w:color w:val="000000"/>
          </w:rPr>
          <w:t>’s</w:t>
        </w:r>
      </w:ins>
      <w:ins w:id="1482" w:author="tim liptrot" w:date="2020-05-02T17:25:00Z">
        <w:r w:rsidRPr="00AA009D">
          <w:rPr>
            <w:color w:val="000000"/>
          </w:rPr>
          <w:t xml:space="preserve"> vision for reallocation in which low-productivity farms</w:t>
        </w:r>
      </w:ins>
      <w:ins w:id="1483" w:author="tim liptrot" w:date="2020-05-02T17:26:00Z">
        <w:r w:rsidRPr="00AA009D">
          <w:rPr>
            <w:color w:val="000000"/>
          </w:rPr>
          <w:t xml:space="preserve"> we</w:t>
        </w:r>
        <w:r w:rsidR="005E61F5" w:rsidRPr="00AA009D">
          <w:rPr>
            <w:color w:val="000000"/>
          </w:rPr>
          <w:t xml:space="preserve">re </w:t>
        </w:r>
      </w:ins>
      <w:ins w:id="1484" w:author="tim liptrot" w:date="2020-05-02T17:27:00Z">
        <w:r w:rsidR="005E61F5" w:rsidRPr="00AA009D">
          <w:rPr>
            <w:color w:val="000000"/>
          </w:rPr>
          <w:t xml:space="preserve">forced to close. Instead preventing the spread of </w:t>
        </w:r>
      </w:ins>
      <w:ins w:id="1485" w:author="tim liptrot" w:date="2020-05-02T17:28:00Z">
        <w:r w:rsidR="005E61F5" w:rsidRPr="00AA009D">
          <w:rPr>
            <w:color w:val="000000"/>
          </w:rPr>
          <w:t>agriculture</w:t>
        </w:r>
      </w:ins>
      <w:ins w:id="1486" w:author="tim liptrot" w:date="2020-05-02T17:27:00Z">
        <w:r w:rsidR="005E61F5" w:rsidRPr="00AA009D">
          <w:rPr>
            <w:color w:val="000000"/>
          </w:rPr>
          <w:t xml:space="preserve"> and extracting tariffs remained the main </w:t>
        </w:r>
      </w:ins>
      <w:ins w:id="1487" w:author="tim liptrot" w:date="2020-05-02T17:28:00Z">
        <w:r w:rsidR="005E61F5" w:rsidRPr="00AA009D">
          <w:rPr>
            <w:color w:val="000000"/>
          </w:rPr>
          <w:t xml:space="preserve">objectives. </w:t>
        </w:r>
      </w:ins>
      <w:r w:rsidR="005A3DD4" w:rsidRPr="00AA009D">
        <w:rPr>
          <w:color w:val="000000"/>
        </w:rPr>
        <w:t>F</w:t>
      </w:r>
      <w:ins w:id="1488" w:author="tim liptrot" w:date="2020-05-02T17:28:00Z">
        <w:r w:rsidR="005E61F5" w:rsidRPr="00AA009D">
          <w:rPr>
            <w:color w:val="000000"/>
          </w:rPr>
          <w:t xml:space="preserve">armers </w:t>
        </w:r>
      </w:ins>
      <w:r w:rsidR="005A3DD4" w:rsidRPr="00AA009D">
        <w:rPr>
          <w:color w:val="000000"/>
        </w:rPr>
        <w:t xml:space="preserve">continue to resist and circumvent </w:t>
      </w:r>
      <w:ins w:id="1489" w:author="tim liptrot" w:date="2020-05-02T17:28:00Z">
        <w:r w:rsidR="005E61F5" w:rsidRPr="00AA009D">
          <w:rPr>
            <w:color w:val="000000"/>
          </w:rPr>
          <w:t xml:space="preserve">the </w:t>
        </w:r>
      </w:ins>
      <w:r w:rsidR="00B06B26" w:rsidRPr="00AA009D">
        <w:rPr>
          <w:color w:val="000000"/>
        </w:rPr>
        <w:t>tariffs and licenses, such that the cropped area increased</w:t>
      </w:r>
      <w:ins w:id="1490" w:author="tim liptrot" w:date="2020-05-02T17:28:00Z">
        <w:r w:rsidR="005E61F5" w:rsidRPr="00AA009D">
          <w:rPr>
            <w:color w:val="000000"/>
          </w:rPr>
          <w:t>.</w:t>
        </w:r>
      </w:ins>
    </w:p>
    <w:p w14:paraId="380EB4F7" w14:textId="2D5433F7" w:rsidR="005D75D6" w:rsidRPr="00AA009D" w:rsidRDefault="005D75D6" w:rsidP="00974B61">
      <w:pPr>
        <w:pBdr>
          <w:top w:val="nil"/>
          <w:left w:val="nil"/>
          <w:bottom w:val="nil"/>
          <w:right w:val="nil"/>
          <w:between w:val="nil"/>
        </w:pBdr>
        <w:rPr>
          <w:ins w:id="1491" w:author="tim liptrot" w:date="2020-05-02T19:03:00Z"/>
          <w:color w:val="000000"/>
        </w:rPr>
      </w:pPr>
      <w:ins w:id="1492" w:author="tim liptrot" w:date="2020-05-02T19:09:00Z">
        <w:r w:rsidRPr="00AA009D">
          <w:rPr>
            <w:color w:val="000000"/>
          </w:rPr>
          <w:t>After at least 2012, p</w:t>
        </w:r>
      </w:ins>
      <w:ins w:id="1493" w:author="tim liptrot" w:date="2020-05-02T19:00:00Z">
        <w:r w:rsidR="00DE08C3" w:rsidRPr="00AA009D">
          <w:rPr>
            <w:color w:val="000000"/>
          </w:rPr>
          <w:t xml:space="preserve">rotecting </w:t>
        </w:r>
      </w:ins>
      <w:ins w:id="1494" w:author="tim liptrot" w:date="2020-05-02T19:10:00Z">
        <w:r w:rsidRPr="00AA009D">
          <w:rPr>
            <w:color w:val="000000"/>
          </w:rPr>
          <w:t xml:space="preserve">highland </w:t>
        </w:r>
      </w:ins>
      <w:ins w:id="1495" w:author="tim liptrot" w:date="2020-05-02T19:09:00Z">
        <w:r w:rsidRPr="00AA009D">
          <w:rPr>
            <w:color w:val="000000"/>
          </w:rPr>
          <w:t>ground</w:t>
        </w:r>
      </w:ins>
      <w:ins w:id="1496" w:author="tim liptrot" w:date="2020-05-02T19:00:00Z">
        <w:r w:rsidR="00DE08C3" w:rsidRPr="00AA009D">
          <w:rPr>
            <w:color w:val="000000"/>
          </w:rPr>
          <w:t xml:space="preserve">water for future M&amp;I </w:t>
        </w:r>
      </w:ins>
      <w:ins w:id="1497" w:author="tim liptrot" w:date="2020-05-02T19:09:00Z">
        <w:r w:rsidRPr="00AA009D">
          <w:rPr>
            <w:color w:val="000000"/>
          </w:rPr>
          <w:t>was</w:t>
        </w:r>
      </w:ins>
      <w:ins w:id="1498" w:author="tim liptrot" w:date="2020-05-02T19:00:00Z">
        <w:r w:rsidR="00DE08C3" w:rsidRPr="00AA009D">
          <w:rPr>
            <w:color w:val="000000"/>
          </w:rPr>
          <w:t xml:space="preserve"> openly discussed</w:t>
        </w:r>
      </w:ins>
      <w:ins w:id="1499" w:author="tim liptrot" w:date="2020-05-02T19:10:00Z">
        <w:r w:rsidRPr="00AA009D">
          <w:rPr>
            <w:color w:val="000000"/>
          </w:rPr>
          <w:t xml:space="preserve"> </w:t>
        </w:r>
      </w:ins>
      <w:ins w:id="1500" w:author="tim liptrot" w:date="2020-05-02T19:00:00Z">
        <w:r w:rsidR="00DE08C3" w:rsidRPr="00AA009D">
          <w:rPr>
            <w:color w:val="000000"/>
          </w:rPr>
          <w:t xml:space="preserve">in the northern highlands. </w:t>
        </w:r>
      </w:ins>
      <w:proofErr w:type="spellStart"/>
      <w:ins w:id="1501" w:author="tim liptrot" w:date="2020-05-13T13:26:00Z">
        <w:r w:rsidR="00375785" w:rsidRPr="00AA009D">
          <w:rPr>
            <w:color w:val="000000"/>
          </w:rPr>
          <w:t>Hazim</w:t>
        </w:r>
      </w:ins>
      <w:proofErr w:type="spellEnd"/>
      <w:ins w:id="1502" w:author="tim liptrot" w:date="2020-05-02T19:02:00Z">
        <w:r w:rsidRPr="00AA009D">
          <w:rPr>
            <w:color w:val="000000"/>
          </w:rPr>
          <w:t xml:space="preserve"> </w:t>
        </w:r>
      </w:ins>
      <w:ins w:id="1503" w:author="tim liptrot" w:date="2020-05-13T13:28:00Z">
        <w:r w:rsidR="00375785" w:rsidRPr="00AA009D">
          <w:rPr>
            <w:color w:val="000000"/>
            <w:rPrChange w:id="1504" w:author="tim liptrot" w:date="2020-05-14T15:50:00Z">
              <w:rPr>
                <w:color w:val="000000"/>
                <w:highlight w:val="yellow"/>
              </w:rPr>
            </w:rPrChange>
          </w:rPr>
          <w:t>E</w:t>
        </w:r>
      </w:ins>
      <w:ins w:id="1505" w:author="tim liptrot" w:date="2020-05-02T19:02:00Z">
        <w:r w:rsidRPr="00AA009D">
          <w:rPr>
            <w:color w:val="000000"/>
          </w:rPr>
          <w:t xml:space="preserve">l-Naser publicly </w:t>
        </w:r>
      </w:ins>
      <w:ins w:id="1506" w:author="tim liptrot" w:date="2020-05-02T19:03:00Z">
        <w:r w:rsidRPr="00AA009D">
          <w:rPr>
            <w:color w:val="000000"/>
          </w:rPr>
          <w:t xml:space="preserve">advocated for reducing water use on television </w:t>
        </w:r>
      </w:ins>
      <w:ins w:id="1507" w:author="tim liptrot" w:date="2020-05-02T19:04:00Z">
        <w:r w:rsidRPr="00AA009D">
          <w:rPr>
            <w:color w:val="000000"/>
          </w:rPr>
          <w:t>advertisements</w:t>
        </w:r>
      </w:ins>
      <w:ins w:id="1508" w:author="tim liptrot" w:date="2020-05-02T19:03:00Z">
        <w:r w:rsidRPr="00AA009D">
          <w:rPr>
            <w:color w:val="000000"/>
          </w:rPr>
          <w:t xml:space="preserve"> (Al-</w:t>
        </w:r>
        <w:proofErr w:type="spellStart"/>
        <w:r w:rsidRPr="00AA009D">
          <w:rPr>
            <w:color w:val="000000"/>
          </w:rPr>
          <w:t>Naber</w:t>
        </w:r>
        <w:proofErr w:type="spellEnd"/>
        <w:r w:rsidRPr="00AA009D">
          <w:rPr>
            <w:color w:val="000000"/>
          </w:rPr>
          <w:t xml:space="preserve">, 2017). Criticism </w:t>
        </w:r>
      </w:ins>
      <w:ins w:id="1509" w:author="tim liptrot" w:date="2020-05-02T19:04:00Z">
        <w:r w:rsidRPr="00AA009D">
          <w:rPr>
            <w:color w:val="000000"/>
          </w:rPr>
          <w:t xml:space="preserve">of the MWI </w:t>
        </w:r>
      </w:ins>
      <w:ins w:id="1510" w:author="tim liptrot" w:date="2020-05-02T19:03:00Z">
        <w:r w:rsidRPr="00AA009D">
          <w:rPr>
            <w:color w:val="000000"/>
          </w:rPr>
          <w:t>from t</w:t>
        </w:r>
      </w:ins>
      <w:ins w:id="1511" w:author="tim liptrot" w:date="2020-05-02T19:04:00Z">
        <w:r w:rsidRPr="00AA009D">
          <w:rPr>
            <w:color w:val="000000"/>
          </w:rPr>
          <w:t xml:space="preserve">he parliament </w:t>
        </w:r>
      </w:ins>
      <w:ins w:id="1512" w:author="tim liptrot" w:date="2020-05-12T15:41:00Z">
        <w:r w:rsidR="001A6DF0" w:rsidRPr="00AA009D">
          <w:rPr>
            <w:color w:val="000000"/>
          </w:rPr>
          <w:t>led</w:t>
        </w:r>
      </w:ins>
      <w:ins w:id="1513" w:author="tim liptrot" w:date="2020-05-02T19:04:00Z">
        <w:r w:rsidRPr="00AA009D">
          <w:rPr>
            <w:color w:val="000000"/>
          </w:rPr>
          <w:t xml:space="preserve"> to an exchange of gunfire between </w:t>
        </w:r>
      </w:ins>
      <w:ins w:id="1514" w:author="tim liptrot" w:date="2020-05-02T19:08:00Z">
        <w:r w:rsidRPr="00AA009D">
          <w:rPr>
            <w:color w:val="000000"/>
          </w:rPr>
          <w:t>ge</w:t>
        </w:r>
      </w:ins>
      <w:ins w:id="1515" w:author="tim liptrot" w:date="2020-05-02T19:04:00Z">
        <w:r w:rsidRPr="00AA009D">
          <w:rPr>
            <w:color w:val="000000"/>
          </w:rPr>
          <w:t>ndarme</w:t>
        </w:r>
      </w:ins>
      <w:ins w:id="1516" w:author="tim liptrot" w:date="2020-05-02T19:05:00Z">
        <w:r w:rsidRPr="00AA009D">
          <w:rPr>
            <w:color w:val="000000"/>
          </w:rPr>
          <w:t xml:space="preserve">s protecting </w:t>
        </w:r>
      </w:ins>
      <w:ins w:id="1517" w:author="tim liptrot" w:date="2020-05-13T13:28:00Z">
        <w:r w:rsidR="00375785" w:rsidRPr="00AA009D">
          <w:rPr>
            <w:color w:val="000000"/>
          </w:rPr>
          <w:t>El-</w:t>
        </w:r>
      </w:ins>
      <w:ins w:id="1518" w:author="tim liptrot" w:date="2020-05-02T19:05:00Z">
        <w:r w:rsidRPr="00AA009D">
          <w:rPr>
            <w:color w:val="000000"/>
          </w:rPr>
          <w:t>Naser</w:t>
        </w:r>
      </w:ins>
      <w:ins w:id="1519" w:author="tim liptrot" w:date="2020-05-02T19:06:00Z">
        <w:r w:rsidRPr="00AA009D">
          <w:rPr>
            <w:color w:val="000000"/>
          </w:rPr>
          <w:t xml:space="preserve"> on the way to close a well (interview with MWI policy maker, interview 9).</w:t>
        </w:r>
      </w:ins>
      <w:ins w:id="1520" w:author="tim liptrot" w:date="2020-05-02T22:50:00Z">
        <w:r w:rsidR="00F05AB7" w:rsidRPr="00AA009D">
          <w:rPr>
            <w:color w:val="000000"/>
          </w:rPr>
          <w:t xml:space="preserve"> </w:t>
        </w:r>
      </w:ins>
      <w:ins w:id="1521" w:author="tim liptrot" w:date="2020-05-02T22:51:00Z">
        <w:r w:rsidR="00F05AB7" w:rsidRPr="00AA009D">
          <w:rPr>
            <w:color w:val="000000"/>
          </w:rPr>
          <w:t xml:space="preserve">In 2016 Hani Mulki was appointed prime </w:t>
        </w:r>
      </w:ins>
      <w:ins w:id="1522" w:author="tim liptrot" w:date="2020-05-04T11:25:00Z">
        <w:r w:rsidR="00393C50" w:rsidRPr="00AA009D">
          <w:rPr>
            <w:color w:val="000000"/>
          </w:rPr>
          <w:t>minister and</w:t>
        </w:r>
      </w:ins>
      <w:ins w:id="1523" w:author="tim liptrot" w:date="2020-05-02T22:51:00Z">
        <w:r w:rsidR="00F05AB7" w:rsidRPr="00AA009D">
          <w:rPr>
            <w:color w:val="000000"/>
          </w:rPr>
          <w:t xml:space="preserve"> was less willing to defend the MWI’s policy</w:t>
        </w:r>
      </w:ins>
      <w:ins w:id="1524" w:author="tim liptrot" w:date="2020-05-02T22:52:00Z">
        <w:r w:rsidR="00F05AB7" w:rsidRPr="00AA009D">
          <w:rPr>
            <w:color w:val="000000"/>
          </w:rPr>
          <w:t xml:space="preserve"> (Ibid).</w:t>
        </w:r>
      </w:ins>
      <w:ins w:id="1525" w:author="tim liptrot" w:date="2020-05-02T22:54:00Z">
        <w:r w:rsidR="00F05AB7" w:rsidRPr="00AA009D">
          <w:rPr>
            <w:color w:val="000000"/>
          </w:rPr>
          <w:t xml:space="preserve"> </w:t>
        </w:r>
      </w:ins>
      <w:ins w:id="1526" w:author="tim liptrot" w:date="2020-05-02T22:55:00Z">
        <w:r w:rsidR="00F05AB7" w:rsidRPr="00AA009D">
          <w:rPr>
            <w:color w:val="000000"/>
          </w:rPr>
          <w:t>Despite the departure of Ensour and El</w:t>
        </w:r>
      </w:ins>
      <w:ins w:id="1527" w:author="tim liptrot" w:date="2020-05-02T22:56:00Z">
        <w:r w:rsidR="00F05AB7" w:rsidRPr="00AA009D">
          <w:rPr>
            <w:color w:val="000000"/>
          </w:rPr>
          <w:t>-Naser</w:t>
        </w:r>
      </w:ins>
      <w:ins w:id="1528" w:author="tim liptrot" w:date="2020-05-02T22:54:00Z">
        <w:r w:rsidR="00F05AB7" w:rsidRPr="00AA009D">
          <w:rPr>
            <w:color w:val="000000"/>
          </w:rPr>
          <w:t>, by 2019 all management-level MWI staff interviewed s</w:t>
        </w:r>
      </w:ins>
      <w:ins w:id="1529" w:author="tim liptrot" w:date="2020-05-02T22:55:00Z">
        <w:r w:rsidR="00F05AB7" w:rsidRPr="00AA009D">
          <w:rPr>
            <w:color w:val="000000"/>
          </w:rPr>
          <w:t xml:space="preserve">poke about </w:t>
        </w:r>
      </w:ins>
      <w:r w:rsidR="00152F23">
        <w:rPr>
          <w:color w:val="000000"/>
        </w:rPr>
        <w:t>protecting</w:t>
      </w:r>
      <w:ins w:id="1530" w:author="tim liptrot" w:date="2020-05-02T22:54:00Z">
        <w:r w:rsidR="00F05AB7" w:rsidRPr="00AA009D">
          <w:rPr>
            <w:color w:val="000000"/>
          </w:rPr>
          <w:t xml:space="preserve"> drinking water (referring to M&amp;I supply). </w:t>
        </w:r>
      </w:ins>
      <w:ins w:id="1531" w:author="tim liptrot" w:date="2020-05-02T22:55:00Z">
        <w:r w:rsidR="00F05AB7" w:rsidRPr="00AA009D">
          <w:rPr>
            <w:color w:val="000000"/>
          </w:rPr>
          <w:t xml:space="preserve">Contrasting with Hagan’s description of sanctioned </w:t>
        </w:r>
      </w:ins>
      <w:ins w:id="1532" w:author="tim liptrot" w:date="2020-05-02T22:56:00Z">
        <w:r w:rsidR="00F05AB7" w:rsidRPr="00AA009D">
          <w:rPr>
            <w:color w:val="000000"/>
          </w:rPr>
          <w:t>discourse</w:t>
        </w:r>
      </w:ins>
      <w:ins w:id="1533" w:author="tim liptrot" w:date="2020-05-02T22:55:00Z">
        <w:r w:rsidR="00F05AB7" w:rsidRPr="00AA009D">
          <w:rPr>
            <w:color w:val="000000"/>
          </w:rPr>
          <w:t xml:space="preserve"> in 2008, </w:t>
        </w:r>
      </w:ins>
      <w:ins w:id="1534" w:author="tim liptrot" w:date="2020-05-02T22:56:00Z">
        <w:r w:rsidR="00F05AB7" w:rsidRPr="00AA009D">
          <w:rPr>
            <w:color w:val="000000"/>
          </w:rPr>
          <w:t xml:space="preserve">the </w:t>
        </w:r>
      </w:ins>
      <w:ins w:id="1535" w:author="tim liptrot" w:date="2020-05-04T11:25:00Z">
        <w:r w:rsidR="00393C50" w:rsidRPr="00AA009D">
          <w:rPr>
            <w:color w:val="000000"/>
          </w:rPr>
          <w:t xml:space="preserve">bounds of </w:t>
        </w:r>
      </w:ins>
      <w:ins w:id="1536" w:author="tim liptrot" w:date="2020-05-02T22:56:00Z">
        <w:r w:rsidR="00F05AB7" w:rsidRPr="00AA009D">
          <w:rPr>
            <w:color w:val="000000"/>
          </w:rPr>
          <w:t xml:space="preserve">acceptable discourse </w:t>
        </w:r>
      </w:ins>
      <w:ins w:id="1537" w:author="tim liptrot" w:date="2020-05-04T11:25:00Z">
        <w:r w:rsidR="00393C50" w:rsidRPr="00AA009D">
          <w:rPr>
            <w:color w:val="000000"/>
          </w:rPr>
          <w:t>did</w:t>
        </w:r>
      </w:ins>
      <w:ins w:id="1538" w:author="tim liptrot" w:date="2020-05-02T22:56:00Z">
        <w:r w:rsidR="00F05AB7" w:rsidRPr="00AA009D">
          <w:rPr>
            <w:color w:val="000000"/>
          </w:rPr>
          <w:t xml:space="preserve"> shift</w:t>
        </w:r>
      </w:ins>
      <w:r w:rsidR="00B06B26" w:rsidRPr="00AA009D">
        <w:rPr>
          <w:color w:val="000000"/>
        </w:rPr>
        <w:t xml:space="preserve"> permanently</w:t>
      </w:r>
      <w:ins w:id="1539" w:author="tim liptrot" w:date="2020-05-02T22:56:00Z">
        <w:r w:rsidR="00F05AB7" w:rsidRPr="00AA009D">
          <w:rPr>
            <w:color w:val="000000"/>
          </w:rPr>
          <w:t>.</w:t>
        </w:r>
      </w:ins>
    </w:p>
    <w:p w14:paraId="2AF8C6D2" w14:textId="1EE652F7" w:rsidR="00DE08C3" w:rsidRPr="00AA009D" w:rsidRDefault="00B06B26" w:rsidP="00974B61">
      <w:pPr>
        <w:pBdr>
          <w:top w:val="nil"/>
          <w:left w:val="nil"/>
          <w:bottom w:val="nil"/>
          <w:right w:val="nil"/>
          <w:between w:val="nil"/>
        </w:pBdr>
        <w:rPr>
          <w:ins w:id="1540" w:author="tim liptrot" w:date="2020-05-02T19:10:00Z"/>
          <w:color w:val="000000"/>
        </w:rPr>
      </w:pPr>
      <w:r w:rsidRPr="00AA009D">
        <w:rPr>
          <w:color w:val="000000"/>
        </w:rPr>
        <w:t>T</w:t>
      </w:r>
      <w:ins w:id="1541" w:author="tim liptrot" w:date="2020-05-02T18:34:00Z">
        <w:r w:rsidR="004B45B4" w:rsidRPr="00AA009D">
          <w:rPr>
            <w:color w:val="000000"/>
          </w:rPr>
          <w:t xml:space="preserve">he MWI </w:t>
        </w:r>
      </w:ins>
      <w:r w:rsidRPr="00AA009D">
        <w:rPr>
          <w:color w:val="000000"/>
        </w:rPr>
        <w:t>began a well-publicized</w:t>
      </w:r>
      <w:ins w:id="1542" w:author="tim liptrot" w:date="2020-05-02T18:34:00Z">
        <w:r w:rsidR="004B45B4" w:rsidRPr="00AA009D">
          <w:rPr>
            <w:color w:val="000000"/>
          </w:rPr>
          <w:t xml:space="preserve"> </w:t>
        </w:r>
      </w:ins>
      <w:ins w:id="1543" w:author="tim liptrot" w:date="2020-05-02T18:35:00Z">
        <w:r w:rsidR="004B45B4" w:rsidRPr="00AA009D">
          <w:rPr>
            <w:color w:val="000000"/>
          </w:rPr>
          <w:t>campaign of shutting down illegal wells and fining farmers for violations</w:t>
        </w:r>
      </w:ins>
      <w:ins w:id="1544" w:author="tim liptrot" w:date="2020-05-02T18:53:00Z">
        <w:r w:rsidR="00DE08C3" w:rsidRPr="00AA009D">
          <w:rPr>
            <w:color w:val="000000"/>
          </w:rPr>
          <w:t xml:space="preserve"> (Al-</w:t>
        </w:r>
        <w:proofErr w:type="spellStart"/>
        <w:r w:rsidR="00DE08C3" w:rsidRPr="00AA009D">
          <w:rPr>
            <w:color w:val="000000"/>
          </w:rPr>
          <w:t>Naber</w:t>
        </w:r>
        <w:proofErr w:type="spellEnd"/>
        <w:r w:rsidR="00DE08C3" w:rsidRPr="00AA009D">
          <w:rPr>
            <w:color w:val="000000"/>
          </w:rPr>
          <w:t>, 2017)</w:t>
        </w:r>
      </w:ins>
      <w:ins w:id="1545" w:author="tim liptrot" w:date="2020-05-02T18:35:00Z">
        <w:r w:rsidR="004B45B4" w:rsidRPr="00AA009D">
          <w:rPr>
            <w:color w:val="000000"/>
          </w:rPr>
          <w:t xml:space="preserve">. </w:t>
        </w:r>
      </w:ins>
      <w:ins w:id="1546" w:author="tim liptrot" w:date="2020-05-02T18:41:00Z">
        <w:r w:rsidR="004B45B4" w:rsidRPr="00AA009D">
          <w:rPr>
            <w:color w:val="000000"/>
          </w:rPr>
          <w:t xml:space="preserve">In 2014 </w:t>
        </w:r>
      </w:ins>
      <w:ins w:id="1547" w:author="tim liptrot" w:date="2020-05-02T18:46:00Z">
        <w:r w:rsidR="002721E0" w:rsidRPr="00AA009D">
          <w:rPr>
            <w:color w:val="000000"/>
          </w:rPr>
          <w:t>the MWI added a</w:t>
        </w:r>
      </w:ins>
      <w:ins w:id="1548" w:author="tim liptrot" w:date="2020-05-02T18:41:00Z">
        <w:r w:rsidR="002721E0" w:rsidRPr="00AA009D">
          <w:rPr>
            <w:color w:val="000000"/>
          </w:rPr>
          <w:t xml:space="preserve"> new category of illegal</w:t>
        </w:r>
      </w:ins>
      <w:ins w:id="1549" w:author="tim liptrot" w:date="2020-05-02T18:42:00Z">
        <w:r w:rsidR="002721E0" w:rsidRPr="00AA009D">
          <w:rPr>
            <w:color w:val="000000"/>
          </w:rPr>
          <w:t xml:space="preserve"> wells with a higher tariff of </w:t>
        </w:r>
      </w:ins>
      <w:ins w:id="1550" w:author="tim liptrot" w:date="2020-05-04T11:26:00Z">
        <w:r w:rsidR="00393C50" w:rsidRPr="00AA009D">
          <w:rPr>
            <w:color w:val="000000"/>
          </w:rPr>
          <w:t>3</w:t>
        </w:r>
      </w:ins>
      <w:ins w:id="1551" w:author="tim liptrot" w:date="2020-05-04T11:25:00Z">
        <w:r w:rsidR="00393C50" w:rsidRPr="00AA009D">
          <w:rPr>
            <w:color w:val="000000"/>
          </w:rPr>
          <w:t xml:space="preserve">5 </w:t>
        </w:r>
        <w:proofErr w:type="spellStart"/>
        <w:r w:rsidR="00393C50" w:rsidRPr="00AA009D">
          <w:rPr>
            <w:color w:val="000000"/>
          </w:rPr>
          <w:t>fils</w:t>
        </w:r>
      </w:ins>
      <w:proofErr w:type="spellEnd"/>
      <w:ins w:id="1552" w:author="tim liptrot" w:date="2020-05-04T11:26:00Z">
        <w:r w:rsidR="00393C50" w:rsidRPr="00AA009D">
          <w:rPr>
            <w:color w:val="000000"/>
          </w:rPr>
          <w:t xml:space="preserve"> (</w:t>
        </w:r>
      </w:ins>
      <w:ins w:id="1553" w:author="tim liptrot" w:date="2020-05-02T18:42:00Z">
        <w:r w:rsidR="002721E0" w:rsidRPr="00AA009D">
          <w:rPr>
            <w:color w:val="000000"/>
          </w:rPr>
          <w:t>.04$</w:t>
        </w:r>
      </w:ins>
      <w:ins w:id="1554" w:author="tim liptrot" w:date="2020-05-04T11:26:00Z">
        <w:r w:rsidR="00393C50" w:rsidRPr="00AA009D">
          <w:rPr>
            <w:color w:val="000000"/>
          </w:rPr>
          <w:t>)</w:t>
        </w:r>
      </w:ins>
      <w:ins w:id="1555" w:author="tim liptrot" w:date="2020-05-02T18:42:00Z">
        <w:r w:rsidR="002721E0" w:rsidRPr="00AA009D">
          <w:rPr>
            <w:color w:val="000000"/>
          </w:rPr>
          <w:t>/m</w:t>
        </w:r>
        <w:r w:rsidR="002721E0" w:rsidRPr="00AA009D">
          <w:rPr>
            <w:color w:val="000000"/>
            <w:vertAlign w:val="superscript"/>
            <w:rPrChange w:id="1556" w:author="tim liptrot" w:date="2020-05-02T18:42:00Z">
              <w:rPr>
                <w:color w:val="000000"/>
              </w:rPr>
            </w:rPrChange>
          </w:rPr>
          <w:t>3</w:t>
        </w:r>
      </w:ins>
      <w:ins w:id="1557" w:author="tim liptrot" w:date="2020-05-04T11:26:00Z">
        <w:r w:rsidR="00393C50" w:rsidRPr="00AA009D">
          <w:rPr>
            <w:color w:val="000000"/>
            <w:rPrChange w:id="1558" w:author="tim liptrot" w:date="2020-05-04T11:26:00Z">
              <w:rPr>
                <w:color w:val="000000"/>
                <w:vertAlign w:val="superscript"/>
              </w:rPr>
            </w:rPrChange>
          </w:rPr>
          <w:t xml:space="preserve">, </w:t>
        </w:r>
        <w:r w:rsidR="00393C50" w:rsidRPr="00AA009D">
          <w:rPr>
            <w:color w:val="000000"/>
          </w:rPr>
          <w:t>and no quota</w:t>
        </w:r>
      </w:ins>
      <w:ins w:id="1559" w:author="tim liptrot" w:date="2020-05-02T18:46:00Z">
        <w:r w:rsidR="002721E0" w:rsidRPr="00AA009D">
          <w:rPr>
            <w:color w:val="000000"/>
          </w:rPr>
          <w:t xml:space="preserve">. </w:t>
        </w:r>
      </w:ins>
      <w:ins w:id="1560" w:author="tim liptrot" w:date="2020-05-02T18:47:00Z">
        <w:r w:rsidR="002721E0" w:rsidRPr="00AA009D">
          <w:rPr>
            <w:color w:val="000000"/>
          </w:rPr>
          <w:t>The M</w:t>
        </w:r>
      </w:ins>
      <w:ins w:id="1561" w:author="tim liptrot" w:date="2020-05-02T18:48:00Z">
        <w:r w:rsidR="002721E0" w:rsidRPr="00AA009D">
          <w:rPr>
            <w:color w:val="000000"/>
          </w:rPr>
          <w:t>WI began denying other government services to farmers with</w:t>
        </w:r>
      </w:ins>
      <w:ins w:id="1562" w:author="tim liptrot" w:date="2020-05-02T18:53:00Z">
        <w:r w:rsidR="00DE08C3" w:rsidRPr="00AA009D">
          <w:rPr>
            <w:color w:val="000000"/>
          </w:rPr>
          <w:t xml:space="preserve"> </w:t>
        </w:r>
      </w:ins>
      <w:ins w:id="1563" w:author="tim liptrot" w:date="2020-05-02T18:48:00Z">
        <w:r w:rsidR="002721E0" w:rsidRPr="00AA009D">
          <w:rPr>
            <w:color w:val="000000"/>
          </w:rPr>
          <w:t>outstanding debts, like t</w:t>
        </w:r>
      </w:ins>
      <w:ins w:id="1564" w:author="tim liptrot" w:date="2020-05-02T18:49:00Z">
        <w:r w:rsidR="002721E0" w:rsidRPr="00AA009D">
          <w:rPr>
            <w:color w:val="000000"/>
          </w:rPr>
          <w:t>he ability to sponsor visas or register land sales. They confiscated drilling equi</w:t>
        </w:r>
      </w:ins>
      <w:ins w:id="1565" w:author="tim liptrot" w:date="2020-05-02T18:50:00Z">
        <w:r w:rsidR="002721E0" w:rsidRPr="00AA009D">
          <w:rPr>
            <w:color w:val="000000"/>
          </w:rPr>
          <w:t xml:space="preserve">pment caught operating without licensing. </w:t>
        </w:r>
      </w:ins>
      <w:ins w:id="1566" w:author="tim liptrot" w:date="2020-05-02T19:15:00Z">
        <w:r w:rsidR="00F024AE" w:rsidRPr="00AA009D">
          <w:rPr>
            <w:color w:val="000000"/>
          </w:rPr>
          <w:t>T</w:t>
        </w:r>
      </w:ins>
      <w:ins w:id="1567" w:author="tim liptrot" w:date="2020-05-02T18:52:00Z">
        <w:r w:rsidR="00DE08C3" w:rsidRPr="00AA009D">
          <w:rPr>
            <w:color w:val="000000"/>
          </w:rPr>
          <w:t>hey published the names of delinquent well owners</w:t>
        </w:r>
      </w:ins>
      <w:ins w:id="1568" w:author="tim liptrot" w:date="2020-05-02T19:15:00Z">
        <w:r w:rsidR="00F024AE" w:rsidRPr="00AA009D">
          <w:rPr>
            <w:color w:val="000000"/>
          </w:rPr>
          <w:t xml:space="preserve"> to embarrass them into paying</w:t>
        </w:r>
      </w:ins>
      <w:ins w:id="1569" w:author="tim liptrot" w:date="2020-05-02T18:52:00Z">
        <w:r w:rsidR="00DE08C3" w:rsidRPr="00AA009D">
          <w:rPr>
            <w:color w:val="000000"/>
          </w:rPr>
          <w:t xml:space="preserve">. </w:t>
        </w:r>
      </w:ins>
      <w:ins w:id="1570" w:author="tim liptrot" w:date="2020-05-02T18:51:00Z">
        <w:r w:rsidR="002721E0" w:rsidRPr="00AA009D">
          <w:rPr>
            <w:color w:val="000000"/>
          </w:rPr>
          <w:t xml:space="preserve">According to </w:t>
        </w:r>
        <w:proofErr w:type="spellStart"/>
        <w:r w:rsidR="002721E0" w:rsidRPr="00AA009D">
          <w:rPr>
            <w:color w:val="000000"/>
          </w:rPr>
          <w:t>Naber</w:t>
        </w:r>
        <w:proofErr w:type="spellEnd"/>
        <w:r w:rsidR="002721E0" w:rsidRPr="00AA009D">
          <w:rPr>
            <w:color w:val="000000"/>
          </w:rPr>
          <w:t xml:space="preserve"> “the Minister has decided to use dynamite to close wells, to ensure that they cannot be used again, while ordering pictures to be taken for each case”</w:t>
        </w:r>
      </w:ins>
      <w:ins w:id="1571" w:author="tim liptrot" w:date="2020-05-02T19:14:00Z">
        <w:r w:rsidR="00F024AE" w:rsidRPr="00AA009D">
          <w:rPr>
            <w:color w:val="000000"/>
          </w:rPr>
          <w:t xml:space="preserve"> (Al-</w:t>
        </w:r>
        <w:proofErr w:type="spellStart"/>
        <w:r w:rsidR="00F024AE" w:rsidRPr="00AA009D">
          <w:rPr>
            <w:color w:val="000000"/>
          </w:rPr>
          <w:t>Naber</w:t>
        </w:r>
        <w:proofErr w:type="spellEnd"/>
        <w:r w:rsidR="00F024AE" w:rsidRPr="00AA009D">
          <w:rPr>
            <w:color w:val="000000"/>
          </w:rPr>
          <w:t>, 2017</w:t>
        </w:r>
      </w:ins>
      <w:ins w:id="1572" w:author="Hussam Hussein" w:date="2020-05-11T14:00:00Z">
        <w:r w:rsidR="001B5A9A" w:rsidRPr="00AA009D">
          <w:rPr>
            <w:color w:val="000000"/>
          </w:rPr>
          <w:t>:</w:t>
        </w:r>
      </w:ins>
      <w:ins w:id="1573" w:author="tim liptrot" w:date="2020-05-02T19:14:00Z">
        <w:del w:id="1574" w:author="Hussam Hussein" w:date="2020-05-11T14:00:00Z">
          <w:r w:rsidR="00F024AE" w:rsidRPr="00AA009D" w:rsidDel="001B5A9A">
            <w:rPr>
              <w:color w:val="000000"/>
            </w:rPr>
            <w:delText>;</w:delText>
          </w:r>
        </w:del>
        <w:r w:rsidR="00F024AE" w:rsidRPr="00AA009D">
          <w:rPr>
            <w:color w:val="000000"/>
          </w:rPr>
          <w:t xml:space="preserve"> 138)</w:t>
        </w:r>
      </w:ins>
      <w:ins w:id="1575" w:author="tim liptrot" w:date="2020-05-02T18:51:00Z">
        <w:r w:rsidR="002721E0" w:rsidRPr="00AA009D">
          <w:rPr>
            <w:color w:val="000000"/>
          </w:rPr>
          <w:t>.</w:t>
        </w:r>
      </w:ins>
    </w:p>
    <w:p w14:paraId="4A850B5D" w14:textId="763AEAD6" w:rsidR="005D75D6" w:rsidRPr="00AA009D" w:rsidRDefault="005D75D6" w:rsidP="00974B61">
      <w:pPr>
        <w:pBdr>
          <w:top w:val="nil"/>
          <w:left w:val="nil"/>
          <w:bottom w:val="nil"/>
          <w:right w:val="nil"/>
          <w:between w:val="nil"/>
        </w:pBdr>
        <w:rPr>
          <w:ins w:id="1576" w:author="tim liptrot" w:date="2020-05-02T19:21:00Z"/>
          <w:color w:val="000000"/>
        </w:rPr>
      </w:pPr>
      <w:ins w:id="1577" w:author="tim liptrot" w:date="2020-05-02T19:10:00Z">
        <w:r w:rsidRPr="00AA009D">
          <w:rPr>
            <w:color w:val="000000"/>
          </w:rPr>
          <w:t xml:space="preserve">The best evidence </w:t>
        </w:r>
      </w:ins>
      <w:ins w:id="1578" w:author="tim liptrot" w:date="2020-05-02T19:11:00Z">
        <w:r w:rsidRPr="00AA009D">
          <w:rPr>
            <w:color w:val="000000"/>
          </w:rPr>
          <w:t xml:space="preserve">of state commitment is the resistance strategies farmers developed in response. Farmers applied for well-cleaning </w:t>
        </w:r>
      </w:ins>
      <w:ins w:id="1579" w:author="tim liptrot" w:date="2020-05-02T19:12:00Z">
        <w:r w:rsidRPr="00AA009D">
          <w:rPr>
            <w:color w:val="000000"/>
          </w:rPr>
          <w:t xml:space="preserve">licenses, then used them for deepening and </w:t>
        </w:r>
        <w:r w:rsidRPr="00AA009D">
          <w:rPr>
            <w:color w:val="000000"/>
          </w:rPr>
          <w:lastRenderedPageBreak/>
          <w:t xml:space="preserve">drilling. </w:t>
        </w:r>
      </w:ins>
      <w:ins w:id="1580" w:author="tim liptrot" w:date="2020-05-02T19:13:00Z">
        <w:r w:rsidR="00F024AE" w:rsidRPr="00AA009D">
          <w:rPr>
            <w:color w:val="000000"/>
          </w:rPr>
          <w:t xml:space="preserve">They </w:t>
        </w:r>
      </w:ins>
      <w:ins w:id="1581" w:author="tim liptrot" w:date="2020-05-02T19:15:00Z">
        <w:r w:rsidR="00F024AE" w:rsidRPr="00AA009D">
          <w:rPr>
            <w:color w:val="000000"/>
          </w:rPr>
          <w:t>transferred</w:t>
        </w:r>
      </w:ins>
      <w:ins w:id="1582" w:author="tim liptrot" w:date="2020-05-02T19:14:00Z">
        <w:r w:rsidR="00F024AE" w:rsidRPr="00AA009D">
          <w:rPr>
            <w:color w:val="000000"/>
          </w:rPr>
          <w:t xml:space="preserve"> water by pipe between farms to disguise its origin. </w:t>
        </w:r>
      </w:ins>
      <w:ins w:id="1583" w:author="tim liptrot" w:date="2020-05-02T19:16:00Z">
        <w:r w:rsidR="00F024AE" w:rsidRPr="00AA009D">
          <w:rPr>
            <w:color w:val="000000"/>
          </w:rPr>
          <w:t>Bribing and intimidation increased, to the extent that one farmer attempted to bribe an MWI sc</w:t>
        </w:r>
      </w:ins>
      <w:ins w:id="1584" w:author="tim liptrot" w:date="2020-05-02T19:17:00Z">
        <w:r w:rsidR="00F024AE" w:rsidRPr="00AA009D">
          <w:rPr>
            <w:color w:val="000000"/>
          </w:rPr>
          <w:t xml:space="preserve">ientist on a fact-finding mission (Interview with MWI staff, interview 11). </w:t>
        </w:r>
      </w:ins>
      <w:ins w:id="1585" w:author="tim liptrot" w:date="2020-05-02T19:12:00Z">
        <w:r w:rsidRPr="00AA009D">
          <w:rPr>
            <w:color w:val="000000"/>
          </w:rPr>
          <w:t xml:space="preserve">One </w:t>
        </w:r>
      </w:ins>
      <w:ins w:id="1586" w:author="tim liptrot" w:date="2020-05-07T11:30:00Z">
        <w:r w:rsidR="00571601" w:rsidRPr="00AA009D">
          <w:rPr>
            <w:color w:val="000000"/>
          </w:rPr>
          <w:t>farmer hid</w:t>
        </w:r>
      </w:ins>
      <w:ins w:id="1587" w:author="tim liptrot" w:date="2020-05-02T19:12:00Z">
        <w:r w:rsidRPr="00AA009D">
          <w:rPr>
            <w:color w:val="000000"/>
          </w:rPr>
          <w:t xml:space="preserve"> a well beneath his bed</w:t>
        </w:r>
      </w:ins>
      <w:ins w:id="1588" w:author="tim liptrot" w:date="2020-05-02T19:18:00Z">
        <w:r w:rsidR="00F024AE" w:rsidRPr="00AA009D">
          <w:rPr>
            <w:color w:val="000000"/>
          </w:rPr>
          <w:t xml:space="preserve"> (Al-</w:t>
        </w:r>
        <w:proofErr w:type="spellStart"/>
        <w:r w:rsidR="00F024AE" w:rsidRPr="00AA009D">
          <w:rPr>
            <w:color w:val="000000"/>
          </w:rPr>
          <w:t>Naber</w:t>
        </w:r>
        <w:proofErr w:type="spellEnd"/>
        <w:r w:rsidR="00F024AE" w:rsidRPr="00AA009D">
          <w:rPr>
            <w:color w:val="000000"/>
          </w:rPr>
          <w:t>, 2017)</w:t>
        </w:r>
      </w:ins>
      <w:ins w:id="1589" w:author="tim liptrot" w:date="2020-05-02T19:12:00Z">
        <w:r w:rsidRPr="00AA009D">
          <w:rPr>
            <w:color w:val="000000"/>
          </w:rPr>
          <w:t>.</w:t>
        </w:r>
      </w:ins>
      <w:ins w:id="1590" w:author="tim liptrot" w:date="2020-05-02T19:18:00Z">
        <w:r w:rsidR="00F024AE" w:rsidRPr="00AA009D">
          <w:rPr>
            <w:color w:val="000000"/>
          </w:rPr>
          <w:t xml:space="preserve"> </w:t>
        </w:r>
      </w:ins>
      <w:ins w:id="1591" w:author="tim liptrot" w:date="2020-05-02T19:19:00Z">
        <w:r w:rsidR="00F024AE" w:rsidRPr="00AA009D">
          <w:rPr>
            <w:color w:val="000000"/>
          </w:rPr>
          <w:t>Resistance</w:t>
        </w:r>
      </w:ins>
      <w:ins w:id="1592" w:author="tim liptrot" w:date="2020-05-02T19:18:00Z">
        <w:r w:rsidR="00F024AE" w:rsidRPr="00AA009D">
          <w:rPr>
            <w:color w:val="000000"/>
          </w:rPr>
          <w:t xml:space="preserve"> to the policy also increased at the lower levels of the WAJ</w:t>
        </w:r>
      </w:ins>
      <w:ins w:id="1593" w:author="tim liptrot" w:date="2020-05-02T19:20:00Z">
        <w:r w:rsidR="00F024AE" w:rsidRPr="00AA009D">
          <w:rPr>
            <w:color w:val="000000"/>
          </w:rPr>
          <w:t>, leading lower-level basin officials to refrain from reporting new wells to prevent their destruction (personal communication, 2018).</w:t>
        </w:r>
      </w:ins>
    </w:p>
    <w:p w14:paraId="74BFC562" w14:textId="77777777" w:rsidR="00034EB7" w:rsidRPr="00AA009D" w:rsidRDefault="00F024AE" w:rsidP="00974B61">
      <w:pPr>
        <w:pBdr>
          <w:top w:val="nil"/>
          <w:left w:val="nil"/>
          <w:bottom w:val="nil"/>
          <w:right w:val="nil"/>
          <w:between w:val="nil"/>
        </w:pBdr>
        <w:rPr>
          <w:ins w:id="1594" w:author="tim liptrot" w:date="2020-05-02T21:10:00Z"/>
          <w:color w:val="000000"/>
        </w:rPr>
      </w:pPr>
      <w:ins w:id="1595" w:author="tim liptrot" w:date="2020-05-02T19:21:00Z">
        <w:r w:rsidRPr="00AA009D">
          <w:rPr>
            <w:color w:val="000000"/>
          </w:rPr>
          <w:t>Despite the stronger enforcement of illegal well policy, the MWI did</w:t>
        </w:r>
      </w:ins>
      <w:ins w:id="1596" w:author="tim liptrot" w:date="2020-05-02T21:08:00Z">
        <w:r w:rsidR="008F406C" w:rsidRPr="00AA009D">
          <w:rPr>
            <w:color w:val="000000"/>
          </w:rPr>
          <w:t xml:space="preserve"> not</w:t>
        </w:r>
      </w:ins>
      <w:ins w:id="1597" w:author="tim liptrot" w:date="2020-05-02T19:21:00Z">
        <w:r w:rsidRPr="00AA009D">
          <w:rPr>
            <w:color w:val="000000"/>
          </w:rPr>
          <w:t xml:space="preserve"> transform the negotiation of water tariffs</w:t>
        </w:r>
      </w:ins>
      <w:ins w:id="1598" w:author="tim liptrot" w:date="2020-05-02T21:08:00Z">
        <w:r w:rsidR="008F406C" w:rsidRPr="00AA009D">
          <w:rPr>
            <w:color w:val="000000"/>
          </w:rPr>
          <w:t xml:space="preserve"> in this period</w:t>
        </w:r>
      </w:ins>
      <w:ins w:id="1599" w:author="tim liptrot" w:date="2020-05-02T19:21:00Z">
        <w:r w:rsidRPr="00AA009D">
          <w:rPr>
            <w:color w:val="000000"/>
          </w:rPr>
          <w:t xml:space="preserve">. </w:t>
        </w:r>
      </w:ins>
      <w:ins w:id="1600" w:author="tim liptrot" w:date="2020-05-02T19:22:00Z">
        <w:r w:rsidRPr="00AA009D">
          <w:rPr>
            <w:color w:val="000000"/>
          </w:rPr>
          <w:t>Volumetric meters became less useful in the 2010</w:t>
        </w:r>
        <w:del w:id="1601" w:author="Hussam Hussein" w:date="2020-05-11T14:02:00Z">
          <w:r w:rsidRPr="00AA009D" w:rsidDel="00F61E76">
            <w:rPr>
              <w:color w:val="000000"/>
            </w:rPr>
            <w:delText>’</w:delText>
          </w:r>
        </w:del>
        <w:r w:rsidRPr="00AA009D">
          <w:rPr>
            <w:color w:val="000000"/>
          </w:rPr>
          <w:t xml:space="preserve">s due to both tampering and the logistic challenges of checking thousands of meters. Instead </w:t>
        </w:r>
        <w:r w:rsidR="00F53471" w:rsidRPr="00AA009D">
          <w:rPr>
            <w:color w:val="000000"/>
          </w:rPr>
          <w:t xml:space="preserve">water usage is </w:t>
        </w:r>
      </w:ins>
      <w:ins w:id="1602" w:author="tim liptrot" w:date="2020-05-02T21:08:00Z">
        <w:r w:rsidR="008F406C" w:rsidRPr="00AA009D">
          <w:rPr>
            <w:color w:val="000000"/>
          </w:rPr>
          <w:t xml:space="preserve">usually </w:t>
        </w:r>
      </w:ins>
      <w:ins w:id="1603" w:author="tim liptrot" w:date="2020-05-02T19:22:00Z">
        <w:r w:rsidR="00F53471" w:rsidRPr="00AA009D">
          <w:rPr>
            <w:color w:val="000000"/>
          </w:rPr>
          <w:t>calculated</w:t>
        </w:r>
      </w:ins>
      <w:ins w:id="1604" w:author="tim liptrot" w:date="2020-05-02T19:23:00Z">
        <w:r w:rsidR="00F53471" w:rsidRPr="00AA009D">
          <w:rPr>
            <w:color w:val="000000"/>
          </w:rPr>
          <w:t xml:space="preserve"> via a table of crop-types and water-requirements per area, created by the Ministry of Agriculture. </w:t>
        </w:r>
      </w:ins>
      <w:ins w:id="1605" w:author="tim liptrot" w:date="2020-05-02T21:08:00Z">
        <w:r w:rsidR="008F406C" w:rsidRPr="00AA009D">
          <w:rPr>
            <w:color w:val="000000"/>
          </w:rPr>
          <w:t>The local WAJ office sends engineers to measure (or estimate, given their time constraints) the cropped area for e</w:t>
        </w:r>
      </w:ins>
      <w:ins w:id="1606" w:author="tim liptrot" w:date="2020-05-02T21:09:00Z">
        <w:r w:rsidR="008F406C" w:rsidRPr="00AA009D">
          <w:rPr>
            <w:color w:val="000000"/>
          </w:rPr>
          <w:t xml:space="preserve">ach crop then multiply by values in the table. </w:t>
        </w:r>
        <w:r w:rsidR="00034EB7" w:rsidRPr="00AA009D">
          <w:rPr>
            <w:color w:val="000000"/>
          </w:rPr>
          <w:t xml:space="preserve">Staff of the </w:t>
        </w:r>
      </w:ins>
      <w:ins w:id="1607" w:author="tim liptrot" w:date="2020-05-02T19:23:00Z">
        <w:r w:rsidR="00F53471" w:rsidRPr="00AA009D">
          <w:rPr>
            <w:color w:val="000000"/>
          </w:rPr>
          <w:t xml:space="preserve">WAJ and the MWI </w:t>
        </w:r>
      </w:ins>
      <w:ins w:id="1608" w:author="tim liptrot" w:date="2020-05-02T21:09:00Z">
        <w:r w:rsidR="00034EB7" w:rsidRPr="00AA009D">
          <w:rPr>
            <w:color w:val="000000"/>
          </w:rPr>
          <w:t>know that this</w:t>
        </w:r>
      </w:ins>
      <w:ins w:id="1609" w:author="tim liptrot" w:date="2020-05-02T19:23:00Z">
        <w:r w:rsidR="00F53471" w:rsidRPr="00AA009D">
          <w:rPr>
            <w:color w:val="000000"/>
          </w:rPr>
          <w:t xml:space="preserve"> table </w:t>
        </w:r>
      </w:ins>
      <w:ins w:id="1610" w:author="tim liptrot" w:date="2020-05-02T21:10:00Z">
        <w:r w:rsidR="00034EB7" w:rsidRPr="00AA009D">
          <w:rPr>
            <w:color w:val="000000"/>
          </w:rPr>
          <w:t xml:space="preserve">systematically </w:t>
        </w:r>
      </w:ins>
      <w:ins w:id="1611" w:author="tim liptrot" w:date="2020-05-02T19:23:00Z">
        <w:r w:rsidR="00F53471" w:rsidRPr="00AA009D">
          <w:rPr>
            <w:color w:val="000000"/>
          </w:rPr>
          <w:t>underr</w:t>
        </w:r>
      </w:ins>
      <w:ins w:id="1612" w:author="tim liptrot" w:date="2020-05-02T19:24:00Z">
        <w:r w:rsidR="00F53471" w:rsidRPr="00AA009D">
          <w:rPr>
            <w:color w:val="000000"/>
          </w:rPr>
          <w:t xml:space="preserve">eports </w:t>
        </w:r>
      </w:ins>
      <w:ins w:id="1613" w:author="tim liptrot" w:date="2020-05-02T21:10:00Z">
        <w:r w:rsidR="00034EB7" w:rsidRPr="00AA009D">
          <w:rPr>
            <w:color w:val="000000"/>
          </w:rPr>
          <w:t>water use</w:t>
        </w:r>
      </w:ins>
      <w:ins w:id="1614" w:author="tim liptrot" w:date="2020-05-02T19:24:00Z">
        <w:r w:rsidR="00F53471" w:rsidRPr="00AA009D">
          <w:rPr>
            <w:color w:val="000000"/>
          </w:rPr>
          <w:t xml:space="preserve">. </w:t>
        </w:r>
      </w:ins>
    </w:p>
    <w:p w14:paraId="336F17E4" w14:textId="0B41A6D3" w:rsidR="00F024AE" w:rsidRPr="00AA009D" w:rsidRDefault="001A6DF0" w:rsidP="00974B61">
      <w:pPr>
        <w:pBdr>
          <w:top w:val="nil"/>
          <w:left w:val="nil"/>
          <w:bottom w:val="nil"/>
          <w:right w:val="nil"/>
          <w:between w:val="nil"/>
        </w:pBdr>
        <w:rPr>
          <w:ins w:id="1615" w:author="tim liptrot" w:date="2020-05-07T14:33:00Z"/>
          <w:color w:val="000000"/>
        </w:rPr>
      </w:pPr>
      <w:ins w:id="1616" w:author="tim liptrot" w:date="2020-05-12T15:43:00Z">
        <w:r w:rsidRPr="00AA009D">
          <w:rPr>
            <w:color w:val="000000"/>
          </w:rPr>
          <w:t>In 2018-19, t</w:t>
        </w:r>
      </w:ins>
      <w:ins w:id="1617" w:author="tim liptrot" w:date="2020-05-12T15:42:00Z">
        <w:r w:rsidRPr="00AA009D">
          <w:rPr>
            <w:color w:val="000000"/>
          </w:rPr>
          <w:t xml:space="preserve">he </w:t>
        </w:r>
      </w:ins>
      <w:ins w:id="1618" w:author="tim liptrot" w:date="2020-05-02T19:25:00Z">
        <w:r w:rsidR="00F53471" w:rsidRPr="00AA009D">
          <w:rPr>
            <w:color w:val="000000"/>
          </w:rPr>
          <w:t>USAID</w:t>
        </w:r>
      </w:ins>
      <w:ins w:id="1619" w:author="tim liptrot" w:date="2020-05-02T21:22:00Z">
        <w:r w:rsidR="00E7778A" w:rsidRPr="00AA009D">
          <w:rPr>
            <w:color w:val="000000"/>
          </w:rPr>
          <w:t>-</w:t>
        </w:r>
      </w:ins>
      <w:ins w:id="1620" w:author="tim liptrot" w:date="2020-05-02T21:10:00Z">
        <w:r w:rsidR="00034EB7" w:rsidRPr="00AA009D">
          <w:rPr>
            <w:color w:val="000000"/>
          </w:rPr>
          <w:t>funded</w:t>
        </w:r>
      </w:ins>
      <w:ins w:id="1621" w:author="tim liptrot" w:date="2020-05-02T21:11:00Z">
        <w:r w:rsidR="00034EB7" w:rsidRPr="00AA009D">
          <w:rPr>
            <w:color w:val="000000"/>
          </w:rPr>
          <w:t xml:space="preserve"> the Water Management Initiative (MWI)</w:t>
        </w:r>
      </w:ins>
      <w:ins w:id="1622" w:author="tim liptrot" w:date="2020-05-02T19:25:00Z">
        <w:r w:rsidR="00F53471" w:rsidRPr="00AA009D">
          <w:rPr>
            <w:color w:val="000000"/>
          </w:rPr>
          <w:t xml:space="preserve"> </w:t>
        </w:r>
      </w:ins>
      <w:ins w:id="1623" w:author="tim liptrot" w:date="2020-05-02T21:22:00Z">
        <w:r w:rsidR="00E7778A" w:rsidRPr="00AA009D">
          <w:rPr>
            <w:color w:val="000000"/>
          </w:rPr>
          <w:t>taught</w:t>
        </w:r>
      </w:ins>
      <w:ins w:id="1624" w:author="tim liptrot" w:date="2020-05-02T19:25:00Z">
        <w:r w:rsidR="00F53471" w:rsidRPr="00AA009D">
          <w:rPr>
            <w:color w:val="000000"/>
          </w:rPr>
          <w:t xml:space="preserve"> remote sensing </w:t>
        </w:r>
      </w:ins>
      <w:ins w:id="1625" w:author="tim liptrot" w:date="2020-05-02T21:22:00Z">
        <w:r w:rsidR="00E7778A" w:rsidRPr="00AA009D">
          <w:rPr>
            <w:color w:val="000000"/>
          </w:rPr>
          <w:t xml:space="preserve">techniques </w:t>
        </w:r>
      </w:ins>
      <w:ins w:id="1626" w:author="tim liptrot" w:date="2020-05-02T19:25:00Z">
        <w:r w:rsidR="00F53471" w:rsidRPr="00AA009D">
          <w:rPr>
            <w:color w:val="000000"/>
          </w:rPr>
          <w:t xml:space="preserve">MWI </w:t>
        </w:r>
      </w:ins>
      <w:ins w:id="1627" w:author="tim liptrot" w:date="2020-05-02T21:23:00Z">
        <w:r w:rsidR="00E7778A" w:rsidRPr="00AA009D">
          <w:rPr>
            <w:color w:val="000000"/>
          </w:rPr>
          <w:t>and WAJ staff for</w:t>
        </w:r>
      </w:ins>
      <w:ins w:id="1628" w:author="tim liptrot" w:date="2020-05-02T19:25:00Z">
        <w:r w:rsidR="00F53471" w:rsidRPr="00AA009D">
          <w:rPr>
            <w:color w:val="000000"/>
          </w:rPr>
          <w:t xml:space="preserve"> water account</w:t>
        </w:r>
      </w:ins>
      <w:ins w:id="1629" w:author="tim liptrot" w:date="2020-05-02T19:26:00Z">
        <w:r w:rsidR="00F53471" w:rsidRPr="00AA009D">
          <w:rPr>
            <w:color w:val="000000"/>
          </w:rPr>
          <w:t>ing</w:t>
        </w:r>
      </w:ins>
      <w:ins w:id="1630" w:author="tim liptrot" w:date="2020-05-02T21:16:00Z">
        <w:r w:rsidR="00034EB7" w:rsidRPr="00AA009D">
          <w:rPr>
            <w:color w:val="000000"/>
          </w:rPr>
          <w:t>.</w:t>
        </w:r>
        <w:del w:id="1631" w:author="Hussam Hussein" w:date="2020-05-11T14:03:00Z">
          <w:r w:rsidR="00034EB7" w:rsidRPr="00AA009D" w:rsidDel="00F61E76">
            <w:rPr>
              <w:color w:val="000000"/>
            </w:rPr>
            <w:delText xml:space="preserve"> </w:delText>
          </w:r>
        </w:del>
      </w:ins>
      <w:ins w:id="1632" w:author="tim liptrot" w:date="2020-05-02T21:15:00Z">
        <w:r w:rsidR="00034EB7" w:rsidRPr="00AA009D">
          <w:rPr>
            <w:color w:val="000000"/>
          </w:rPr>
          <w:t xml:space="preserve"> </w:t>
        </w:r>
      </w:ins>
      <w:ins w:id="1633" w:author="tim liptrot" w:date="2020-05-02T21:16:00Z">
        <w:r w:rsidR="00034EB7" w:rsidRPr="00AA009D">
          <w:rPr>
            <w:color w:val="000000"/>
          </w:rPr>
          <w:t xml:space="preserve">The WMI measured water use in the </w:t>
        </w:r>
        <w:proofErr w:type="spellStart"/>
        <w:r w:rsidR="00034EB7" w:rsidRPr="00AA009D">
          <w:rPr>
            <w:color w:val="000000"/>
          </w:rPr>
          <w:t>Azraq</w:t>
        </w:r>
        <w:proofErr w:type="spellEnd"/>
        <w:r w:rsidR="00034EB7" w:rsidRPr="00AA009D">
          <w:rPr>
            <w:color w:val="000000"/>
          </w:rPr>
          <w:t xml:space="preserve"> aquifer using </w:t>
        </w:r>
      </w:ins>
      <w:ins w:id="1634" w:author="tim liptrot" w:date="2020-05-02T21:38:00Z">
        <w:r w:rsidR="009300D3" w:rsidRPr="00AA009D">
          <w:rPr>
            <w:color w:val="000000"/>
          </w:rPr>
          <w:t xml:space="preserve">Surface Energy Balance Algorithm for Land </w:t>
        </w:r>
      </w:ins>
      <w:ins w:id="1635" w:author="tim liptrot" w:date="2020-05-07T11:31:00Z">
        <w:r w:rsidR="00571601" w:rsidRPr="00AA009D">
          <w:rPr>
            <w:color w:val="000000"/>
          </w:rPr>
          <w:t xml:space="preserve">for </w:t>
        </w:r>
      </w:ins>
      <w:proofErr w:type="spellStart"/>
      <w:ins w:id="1636" w:author="tim liptrot" w:date="2020-05-02T21:38:00Z">
        <w:r w:rsidR="009300D3" w:rsidRPr="00AA009D">
          <w:rPr>
            <w:color w:val="000000"/>
          </w:rPr>
          <w:t>Evapo</w:t>
        </w:r>
      </w:ins>
      <w:proofErr w:type="spellEnd"/>
      <w:ins w:id="1637" w:author="tim liptrot" w:date="2020-05-07T11:31:00Z">
        <w:r w:rsidR="00571601" w:rsidRPr="00AA009D">
          <w:rPr>
            <w:color w:val="000000"/>
          </w:rPr>
          <w:t>-</w:t>
        </w:r>
      </w:ins>
      <w:ins w:id="1638" w:author="tim liptrot" w:date="2020-05-02T21:38:00Z">
        <w:r w:rsidR="009300D3" w:rsidRPr="00AA009D">
          <w:rPr>
            <w:color w:val="000000"/>
          </w:rPr>
          <w:t>Transpiration (SEBAL-ET)</w:t>
        </w:r>
      </w:ins>
      <w:ins w:id="1639" w:author="tim liptrot" w:date="2020-05-02T21:16:00Z">
        <w:r w:rsidR="00034EB7" w:rsidRPr="00AA009D">
          <w:rPr>
            <w:color w:val="000000"/>
          </w:rPr>
          <w:t>, a technique which c</w:t>
        </w:r>
      </w:ins>
      <w:ins w:id="1640" w:author="tim liptrot" w:date="2020-05-02T21:39:00Z">
        <w:r w:rsidR="009300D3" w:rsidRPr="00AA009D">
          <w:rPr>
            <w:color w:val="000000"/>
          </w:rPr>
          <w:t xml:space="preserve">alculates crop water use from surface temperature, </w:t>
        </w:r>
      </w:ins>
      <w:ins w:id="1641" w:author="tim liptrot" w:date="2020-05-02T21:40:00Z">
        <w:r w:rsidR="009300D3" w:rsidRPr="00AA009D">
          <w:rPr>
            <w:color w:val="000000"/>
          </w:rPr>
          <w:t>albedo and air temperature</w:t>
        </w:r>
      </w:ins>
      <w:r w:rsidR="00940F94" w:rsidRPr="00AA009D">
        <w:rPr>
          <w:color w:val="000000"/>
        </w:rPr>
        <w:t xml:space="preserve"> (</w:t>
      </w:r>
      <w:r w:rsidR="00D92CAE" w:rsidRPr="00AA009D">
        <w:rPr>
          <w:color w:val="000000"/>
        </w:rPr>
        <w:t xml:space="preserve">Sanz et al, 2016: </w:t>
      </w:r>
      <w:r w:rsidR="00940F94" w:rsidRPr="00AA009D">
        <w:rPr>
          <w:color w:val="000000"/>
        </w:rPr>
        <w:t>Gobbo et all, 2019)</w:t>
      </w:r>
      <w:ins w:id="1642" w:author="tim liptrot" w:date="2020-05-02T21:17:00Z">
        <w:r w:rsidR="00034EB7" w:rsidRPr="00AA009D">
          <w:rPr>
            <w:color w:val="000000"/>
          </w:rPr>
          <w:t xml:space="preserve">. </w:t>
        </w:r>
      </w:ins>
      <w:ins w:id="1643" w:author="tim liptrot" w:date="2020-05-02T21:41:00Z">
        <w:r w:rsidR="009300D3" w:rsidRPr="00AA009D">
          <w:rPr>
            <w:color w:val="000000"/>
          </w:rPr>
          <w:t>The study found the official MWI figures underestimated farm water use 60 MCM to 35</w:t>
        </w:r>
      </w:ins>
      <w:ins w:id="1644" w:author="tim liptrot" w:date="2020-05-02T21:42:00Z">
        <w:r w:rsidR="009300D3" w:rsidRPr="00AA009D">
          <w:rPr>
            <w:color w:val="000000"/>
          </w:rPr>
          <w:t xml:space="preserve"> MCM, the difference itself </w:t>
        </w:r>
      </w:ins>
      <w:ins w:id="1645" w:author="tim liptrot" w:date="2020-05-02T21:43:00Z">
        <w:r w:rsidR="009300D3" w:rsidRPr="00AA009D">
          <w:rPr>
            <w:color w:val="000000"/>
          </w:rPr>
          <w:t>equal to the aquifers</w:t>
        </w:r>
      </w:ins>
      <w:ins w:id="1646" w:author="tim liptrot" w:date="2020-05-02T21:42:00Z">
        <w:r w:rsidR="009300D3" w:rsidRPr="00AA009D">
          <w:rPr>
            <w:color w:val="000000"/>
          </w:rPr>
          <w:t xml:space="preserve"> safe yield</w:t>
        </w:r>
      </w:ins>
      <w:ins w:id="1647" w:author="tim liptrot" w:date="2020-05-02T22:00:00Z">
        <w:r w:rsidR="00D32EB8" w:rsidRPr="00AA009D">
          <w:rPr>
            <w:color w:val="000000"/>
          </w:rPr>
          <w:t xml:space="preserve"> (</w:t>
        </w:r>
      </w:ins>
      <w:ins w:id="1648" w:author="tim liptrot" w:date="2020-05-02T22:01:00Z">
        <w:r w:rsidR="00D32EB8" w:rsidRPr="00AA009D">
          <w:rPr>
            <w:color w:val="000000"/>
          </w:rPr>
          <w:t>personal communication)</w:t>
        </w:r>
      </w:ins>
      <w:ins w:id="1649" w:author="tim liptrot" w:date="2020-05-02T21:42:00Z">
        <w:r w:rsidR="009300D3" w:rsidRPr="00AA009D">
          <w:rPr>
            <w:color w:val="000000"/>
          </w:rPr>
          <w:t>.</w:t>
        </w:r>
      </w:ins>
      <w:ins w:id="1650" w:author="tim liptrot" w:date="2020-05-02T21:43:00Z">
        <w:r w:rsidR="009300D3" w:rsidRPr="00AA009D">
          <w:rPr>
            <w:color w:val="000000"/>
          </w:rPr>
          <w:t xml:space="preserve"> </w:t>
        </w:r>
      </w:ins>
      <w:ins w:id="1651" w:author="tim liptrot" w:date="2020-05-04T11:27:00Z">
        <w:r w:rsidR="00393C50" w:rsidRPr="00AA009D">
          <w:rPr>
            <w:color w:val="000000"/>
          </w:rPr>
          <w:t xml:space="preserve">Because SEBAL relies on surface energy balance, it </w:t>
        </w:r>
      </w:ins>
      <w:ins w:id="1652" w:author="tim liptrot" w:date="2020-05-04T11:28:00Z">
        <w:r w:rsidR="00393C50" w:rsidRPr="00AA009D">
          <w:rPr>
            <w:color w:val="000000"/>
          </w:rPr>
          <w:t>accounts for under-irrigation</w:t>
        </w:r>
      </w:ins>
      <w:ins w:id="1653" w:author="Hussam Hussein" w:date="2020-05-11T14:03:00Z">
        <w:r w:rsidR="00F61E76" w:rsidRPr="00AA009D">
          <w:rPr>
            <w:color w:val="000000"/>
          </w:rPr>
          <w:t xml:space="preserve">, </w:t>
        </w:r>
      </w:ins>
      <w:ins w:id="1654" w:author="tim liptrot" w:date="2020-05-04T11:28:00Z">
        <w:del w:id="1655" w:author="Hussam Hussein" w:date="2020-05-11T14:03:00Z">
          <w:r w:rsidR="00393C50" w:rsidRPr="00AA009D" w:rsidDel="00F61E76">
            <w:rPr>
              <w:color w:val="000000"/>
            </w:rPr>
            <w:delText xml:space="preserve"> (</w:delText>
          </w:r>
        </w:del>
        <w:r w:rsidR="00393C50" w:rsidRPr="00AA009D">
          <w:rPr>
            <w:color w:val="000000"/>
          </w:rPr>
          <w:t xml:space="preserve">as is common on unprofitable farms (Al </w:t>
        </w:r>
        <w:proofErr w:type="spellStart"/>
        <w:r w:rsidR="00393C50" w:rsidRPr="00AA009D">
          <w:rPr>
            <w:color w:val="000000"/>
          </w:rPr>
          <w:t>Naber</w:t>
        </w:r>
        <w:proofErr w:type="spellEnd"/>
        <w:r w:rsidR="00393C50" w:rsidRPr="00AA009D">
          <w:rPr>
            <w:color w:val="000000"/>
          </w:rPr>
          <w:t xml:space="preserve">, 2017). </w:t>
        </w:r>
      </w:ins>
      <w:ins w:id="1656" w:author="tim liptrot" w:date="2020-05-04T11:27:00Z">
        <w:r w:rsidR="00393C50" w:rsidRPr="00AA009D">
          <w:rPr>
            <w:color w:val="000000"/>
          </w:rPr>
          <w:t>Their estimate was 5 standard deviations from the ministry estimate</w:t>
        </w:r>
      </w:ins>
      <w:ins w:id="1657" w:author="tim liptrot" w:date="2020-05-02T21:45:00Z">
        <w:r w:rsidR="0071469B" w:rsidRPr="00AA009D">
          <w:rPr>
            <w:color w:val="000000"/>
          </w:rPr>
          <w:t xml:space="preserve">. </w:t>
        </w:r>
      </w:ins>
      <w:ins w:id="1658" w:author="tim liptrot" w:date="2020-05-02T23:06:00Z">
        <w:r w:rsidR="00324C3C" w:rsidRPr="00AA009D">
          <w:rPr>
            <w:color w:val="000000"/>
          </w:rPr>
          <w:t xml:space="preserve">Were it implemented, the remote sensing technique would likely raise fees and also remove opportunities for WAJ engineers and basin managers to recalculate </w:t>
        </w:r>
        <w:proofErr w:type="gramStart"/>
        <w:r w:rsidR="00324C3C" w:rsidRPr="00AA009D">
          <w:rPr>
            <w:color w:val="000000"/>
          </w:rPr>
          <w:t>fees.</w:t>
        </w:r>
        <w:proofErr w:type="gramEnd"/>
        <w:r w:rsidR="00324C3C" w:rsidRPr="00AA009D">
          <w:rPr>
            <w:color w:val="000000"/>
          </w:rPr>
          <w:t xml:space="preserve"> During interviews</w:t>
        </w:r>
      </w:ins>
      <w:ins w:id="1659" w:author="tim liptrot" w:date="2020-05-02T21:46:00Z">
        <w:r w:rsidR="0071469B" w:rsidRPr="00AA009D">
          <w:rPr>
            <w:color w:val="000000"/>
          </w:rPr>
          <w:t xml:space="preserve"> redirected toward identifying hotspots of increasing water use, where illegal wells are likely away from water accounting. </w:t>
        </w:r>
      </w:ins>
      <w:ins w:id="1660" w:author="tim liptrot" w:date="2020-05-02T21:57:00Z">
        <w:r w:rsidR="00D32EB8" w:rsidRPr="00AA009D">
          <w:rPr>
            <w:color w:val="000000"/>
          </w:rPr>
          <w:t xml:space="preserve">When asked why not calculate the fees using the SEBAL-ET instead of the </w:t>
        </w:r>
      </w:ins>
      <w:ins w:id="1661" w:author="tim liptrot" w:date="2020-05-02T21:58:00Z">
        <w:r w:rsidR="00D32EB8" w:rsidRPr="00AA009D">
          <w:rPr>
            <w:color w:val="000000"/>
          </w:rPr>
          <w:t xml:space="preserve">crop table, </w:t>
        </w:r>
      </w:ins>
      <w:ins w:id="1662" w:author="tim liptrot" w:date="2020-05-03T12:00:00Z">
        <w:r w:rsidR="003E0905" w:rsidRPr="00AA009D">
          <w:rPr>
            <w:color w:val="000000"/>
          </w:rPr>
          <w:t>one basin manager stated “I cannot use the remote sensing data without violating regulations of the M</w:t>
        </w:r>
      </w:ins>
      <w:ins w:id="1663" w:author="tim liptrot" w:date="2020-05-04T11:31:00Z">
        <w:r w:rsidR="00393C50" w:rsidRPr="00AA009D">
          <w:rPr>
            <w:color w:val="000000"/>
          </w:rPr>
          <w:t>inistry of Agriculture</w:t>
        </w:r>
      </w:ins>
      <w:ins w:id="1664" w:author="tim liptrot" w:date="2020-05-03T12:00:00Z">
        <w:r w:rsidR="003E0905" w:rsidRPr="00AA009D">
          <w:rPr>
            <w:color w:val="000000"/>
          </w:rPr>
          <w:t xml:space="preserve">. We recommended </w:t>
        </w:r>
      </w:ins>
      <w:ins w:id="1665" w:author="tim liptrot" w:date="2020-05-03T12:01:00Z">
        <w:r w:rsidR="003E0905" w:rsidRPr="00AA009D">
          <w:rPr>
            <w:color w:val="000000"/>
          </w:rPr>
          <w:t>[changing to RS] (…) if they do not want to listen that is another thing</w:t>
        </w:r>
      </w:ins>
      <w:ins w:id="1666" w:author="tim liptrot" w:date="2020-05-04T11:32:00Z">
        <w:r w:rsidR="00393C50" w:rsidRPr="00AA009D">
          <w:rPr>
            <w:color w:val="000000"/>
          </w:rPr>
          <w:t>”</w:t>
        </w:r>
      </w:ins>
      <w:ins w:id="1667" w:author="tim liptrot" w:date="2020-05-03T12:01:00Z">
        <w:r w:rsidR="003E0905" w:rsidRPr="00AA009D">
          <w:rPr>
            <w:color w:val="000000"/>
          </w:rPr>
          <w:t xml:space="preserve">. Another </w:t>
        </w:r>
      </w:ins>
      <w:ins w:id="1668" w:author="tim liptrot" w:date="2020-05-02T21:58:00Z">
        <w:r w:rsidR="00D32EB8" w:rsidRPr="00AA009D">
          <w:rPr>
            <w:color w:val="000000"/>
          </w:rPr>
          <w:t xml:space="preserve">basin manager </w:t>
        </w:r>
      </w:ins>
      <w:proofErr w:type="gramStart"/>
      <w:ins w:id="1669" w:author="tim liptrot" w:date="2020-05-03T12:01:00Z">
        <w:r w:rsidR="003E0905" w:rsidRPr="00AA009D">
          <w:rPr>
            <w:color w:val="000000"/>
          </w:rPr>
          <w:t>responded</w:t>
        </w:r>
      </w:ins>
      <w:proofErr w:type="gramEnd"/>
      <w:ins w:id="1670" w:author="tim liptrot" w:date="2020-05-02T21:58:00Z">
        <w:r w:rsidR="00D32EB8" w:rsidRPr="00AA009D">
          <w:rPr>
            <w:color w:val="000000"/>
          </w:rPr>
          <w:t xml:space="preserve"> “there would be a revolution (</w:t>
        </w:r>
        <w:proofErr w:type="spellStart"/>
        <w:r w:rsidR="00D32EB8" w:rsidRPr="00AA009D">
          <w:rPr>
            <w:i/>
            <w:iCs/>
            <w:color w:val="000000"/>
          </w:rPr>
          <w:t>thawra</w:t>
        </w:r>
        <w:proofErr w:type="spellEnd"/>
        <w:r w:rsidR="00D32EB8" w:rsidRPr="00AA009D">
          <w:rPr>
            <w:color w:val="000000"/>
          </w:rPr>
          <w:t xml:space="preserve">)”. It is unclear if he meant farmers would </w:t>
        </w:r>
      </w:ins>
      <w:ins w:id="1671" w:author="tim liptrot" w:date="2020-05-02T21:59:00Z">
        <w:r w:rsidR="00D32EB8" w:rsidRPr="00AA009D">
          <w:rPr>
            <w:color w:val="000000"/>
          </w:rPr>
          <w:t>simply stop paying the tariff entirely or general political instability, or both.</w:t>
        </w:r>
      </w:ins>
    </w:p>
    <w:p w14:paraId="6C87B82F" w14:textId="6CB3977B" w:rsidR="00F30C63" w:rsidRPr="00AA009D" w:rsidRDefault="00F30C63" w:rsidP="00974B61">
      <w:pPr>
        <w:pBdr>
          <w:top w:val="nil"/>
          <w:left w:val="nil"/>
          <w:bottom w:val="nil"/>
          <w:right w:val="nil"/>
          <w:between w:val="nil"/>
        </w:pBdr>
        <w:rPr>
          <w:ins w:id="1672" w:author="tim liptrot" w:date="2020-05-02T22:00:00Z"/>
          <w:i/>
          <w:iCs/>
          <w:color w:val="000000"/>
          <w:rPrChange w:id="1673" w:author="tim liptrot" w:date="2020-05-07T14:33:00Z">
            <w:rPr>
              <w:ins w:id="1674" w:author="tim liptrot" w:date="2020-05-02T22:00:00Z"/>
              <w:color w:val="000000"/>
            </w:rPr>
          </w:rPrChange>
        </w:rPr>
      </w:pPr>
      <w:ins w:id="1675" w:author="tim liptrot" w:date="2020-05-07T14:33:00Z">
        <w:r w:rsidRPr="00AA009D">
          <w:rPr>
            <w:i/>
            <w:iCs/>
            <w:color w:val="000000"/>
          </w:rPr>
          <w:t xml:space="preserve">Evaluating the tariffs and licensing as </w:t>
        </w:r>
      </w:ins>
      <w:ins w:id="1676" w:author="tim liptrot" w:date="2020-05-07T14:34:00Z">
        <w:r w:rsidRPr="00AA009D">
          <w:rPr>
            <w:i/>
            <w:iCs/>
            <w:color w:val="000000"/>
          </w:rPr>
          <w:t>reallocations</w:t>
        </w:r>
      </w:ins>
    </w:p>
    <w:p w14:paraId="6070DED6" w14:textId="0509A194" w:rsidR="003853F2" w:rsidRPr="00AA009D" w:rsidRDefault="003853F2" w:rsidP="00974B61">
      <w:pPr>
        <w:pBdr>
          <w:top w:val="nil"/>
          <w:left w:val="nil"/>
          <w:bottom w:val="nil"/>
          <w:right w:val="nil"/>
          <w:between w:val="nil"/>
        </w:pBdr>
        <w:rPr>
          <w:ins w:id="1677" w:author="tim liptrot" w:date="2020-05-07T14:53:00Z"/>
          <w:color w:val="000000"/>
        </w:rPr>
      </w:pPr>
      <w:ins w:id="1678" w:author="tim liptrot" w:date="2020-05-07T14:54:00Z">
        <w:r w:rsidRPr="00AA009D">
          <w:rPr>
            <w:color w:val="000000"/>
          </w:rPr>
          <w:t xml:space="preserve">Government records </w:t>
        </w:r>
      </w:ins>
      <w:ins w:id="1679" w:author="tim liptrot" w:date="2020-05-07T15:05:00Z">
        <w:r w:rsidR="00361C68" w:rsidRPr="00AA009D">
          <w:rPr>
            <w:color w:val="000000"/>
          </w:rPr>
          <w:t>show reductions and stagna</w:t>
        </w:r>
      </w:ins>
      <w:ins w:id="1680" w:author="tim liptrot" w:date="2020-05-07T15:06:00Z">
        <w:r w:rsidR="00361C68" w:rsidRPr="00AA009D">
          <w:rPr>
            <w:color w:val="000000"/>
          </w:rPr>
          <w:t>tion</w:t>
        </w:r>
      </w:ins>
      <w:ins w:id="1681" w:author="tim liptrot" w:date="2020-05-07T14:54:00Z">
        <w:r w:rsidRPr="00AA009D">
          <w:rPr>
            <w:color w:val="000000"/>
          </w:rPr>
          <w:t xml:space="preserve"> in groundwater extraction for irrigation</w:t>
        </w:r>
      </w:ins>
      <w:ins w:id="1682" w:author="tim liptrot" w:date="2020-05-07T15:01:00Z">
        <w:r w:rsidR="00361C68" w:rsidRPr="00AA009D">
          <w:rPr>
            <w:color w:val="000000"/>
          </w:rPr>
          <w:t xml:space="preserve"> (</w:t>
        </w:r>
        <w:proofErr w:type="spellStart"/>
        <w:r w:rsidR="00361C68" w:rsidRPr="00AA009D">
          <w:rPr>
            <w:color w:val="000000"/>
          </w:rPr>
          <w:t>Karab</w:t>
        </w:r>
      </w:ins>
      <w:ins w:id="1683" w:author="tim liptrot" w:date="2020-05-07T15:02:00Z">
        <w:r w:rsidR="00361C68" w:rsidRPr="00AA009D">
          <w:rPr>
            <w:color w:val="000000"/>
          </w:rPr>
          <w:t>lieh</w:t>
        </w:r>
        <w:proofErr w:type="spellEnd"/>
        <w:r w:rsidR="00361C68" w:rsidRPr="00AA009D">
          <w:rPr>
            <w:color w:val="000000"/>
          </w:rPr>
          <w:t xml:space="preserve"> and Salman, 2016; interview with MWI </w:t>
        </w:r>
      </w:ins>
      <w:ins w:id="1684" w:author="tim liptrot" w:date="2020-05-07T15:05:00Z">
        <w:r w:rsidR="00361C68" w:rsidRPr="00AA009D">
          <w:rPr>
            <w:color w:val="000000"/>
          </w:rPr>
          <w:t>policymaker</w:t>
        </w:r>
      </w:ins>
      <w:ins w:id="1685" w:author="tim liptrot" w:date="2020-05-07T15:02:00Z">
        <w:r w:rsidR="00361C68" w:rsidRPr="00AA009D">
          <w:rPr>
            <w:color w:val="000000"/>
          </w:rPr>
          <w:t xml:space="preserve">, interview </w:t>
        </w:r>
      </w:ins>
      <w:ins w:id="1686" w:author="tim liptrot" w:date="2020-05-07T15:05:00Z">
        <w:r w:rsidR="00361C68" w:rsidRPr="00AA009D">
          <w:rPr>
            <w:color w:val="000000"/>
          </w:rPr>
          <w:t>6)</w:t>
        </w:r>
      </w:ins>
      <w:ins w:id="1687" w:author="tim liptrot" w:date="2020-05-07T14:54:00Z">
        <w:r w:rsidRPr="00AA009D">
          <w:rPr>
            <w:color w:val="000000"/>
          </w:rPr>
          <w:t xml:space="preserve">, but these records contradict independent studies that find </w:t>
        </w:r>
      </w:ins>
      <w:ins w:id="1688" w:author="tim liptrot" w:date="2020-05-07T15:05:00Z">
        <w:r w:rsidR="00361C68" w:rsidRPr="00AA009D">
          <w:rPr>
            <w:color w:val="000000"/>
          </w:rPr>
          <w:t xml:space="preserve">consistent expansion for the cropped area for decades. </w:t>
        </w:r>
      </w:ins>
      <w:ins w:id="1689" w:author="tim liptrot" w:date="2020-05-07T15:06:00Z">
        <w:r w:rsidR="00361C68" w:rsidRPr="00AA009D">
          <w:rPr>
            <w:color w:val="000000"/>
          </w:rPr>
          <w:t xml:space="preserve">Most likely top-down pressure on basin managers, who lack the tools or mandate to </w:t>
        </w:r>
      </w:ins>
      <w:ins w:id="1690" w:author="tim liptrot" w:date="2020-05-07T15:07:00Z">
        <w:r w:rsidR="00361C68" w:rsidRPr="00AA009D">
          <w:rPr>
            <w:color w:val="000000"/>
          </w:rPr>
          <w:t>dramatically change farmer behavio</w:t>
        </w:r>
      </w:ins>
      <w:ins w:id="1691" w:author="Hussam Hussein" w:date="2020-05-11T14:09:00Z">
        <w:r w:rsidR="00F66F4B" w:rsidRPr="00AA009D">
          <w:rPr>
            <w:color w:val="000000"/>
          </w:rPr>
          <w:t>u</w:t>
        </w:r>
      </w:ins>
      <w:ins w:id="1692" w:author="tim liptrot" w:date="2020-05-07T15:07:00Z">
        <w:r w:rsidR="00361C68" w:rsidRPr="00AA009D">
          <w:rPr>
            <w:color w:val="000000"/>
          </w:rPr>
          <w:t>r, caused</w:t>
        </w:r>
      </w:ins>
      <w:ins w:id="1693" w:author="tim liptrot" w:date="2020-05-07T15:08:00Z">
        <w:r w:rsidR="00361C68" w:rsidRPr="00AA009D">
          <w:rPr>
            <w:color w:val="000000"/>
          </w:rPr>
          <w:t xml:space="preserve"> distortions in the data (</w:t>
        </w:r>
        <w:proofErr w:type="spellStart"/>
        <w:r w:rsidR="00361C68" w:rsidRPr="00AA009D">
          <w:rPr>
            <w:color w:val="000000"/>
          </w:rPr>
          <w:t>Molle</w:t>
        </w:r>
        <w:proofErr w:type="spellEnd"/>
        <w:r w:rsidR="00361C68" w:rsidRPr="00AA009D">
          <w:rPr>
            <w:color w:val="000000"/>
          </w:rPr>
          <w:t xml:space="preserve"> et al. 2017).</w:t>
        </w:r>
      </w:ins>
    </w:p>
    <w:p w14:paraId="613571A4" w14:textId="148BF6BB" w:rsidR="00D32EB8" w:rsidRPr="00AA009D" w:rsidRDefault="008C1EF4" w:rsidP="00974B61">
      <w:pPr>
        <w:pBdr>
          <w:top w:val="nil"/>
          <w:left w:val="nil"/>
          <w:bottom w:val="nil"/>
          <w:right w:val="nil"/>
          <w:between w:val="nil"/>
        </w:pBdr>
        <w:rPr>
          <w:ins w:id="1694" w:author="tim liptrot" w:date="2020-05-03T11:10:00Z"/>
          <w:color w:val="000000"/>
        </w:rPr>
      </w:pPr>
      <w:ins w:id="1695" w:author="tim liptrot" w:date="2020-05-03T11:14:00Z">
        <w:r w:rsidRPr="00AA009D">
          <w:rPr>
            <w:color w:val="000000"/>
          </w:rPr>
          <w:t>None of these changes are designed to close</w:t>
        </w:r>
      </w:ins>
      <w:ins w:id="1696" w:author="tim liptrot" w:date="2020-05-04T11:32:00Z">
        <w:r w:rsidR="00393C50" w:rsidRPr="00AA009D">
          <w:rPr>
            <w:color w:val="000000"/>
          </w:rPr>
          <w:t xml:space="preserve"> existing</w:t>
        </w:r>
      </w:ins>
      <w:ins w:id="1697" w:author="tim liptrot" w:date="2020-05-03T11:14:00Z">
        <w:r w:rsidRPr="00AA009D">
          <w:rPr>
            <w:color w:val="000000"/>
          </w:rPr>
          <w:t xml:space="preserve"> unpro</w:t>
        </w:r>
      </w:ins>
      <w:ins w:id="1698" w:author="tim liptrot" w:date="2020-05-03T11:15:00Z">
        <w:r w:rsidRPr="00AA009D">
          <w:rPr>
            <w:color w:val="000000"/>
          </w:rPr>
          <w:t>fitable farms</w:t>
        </w:r>
      </w:ins>
      <w:ins w:id="1699" w:author="tim liptrot" w:date="2020-05-03T11:14:00Z">
        <w:r w:rsidRPr="00AA009D">
          <w:rPr>
            <w:color w:val="000000"/>
          </w:rPr>
          <w:t xml:space="preserve">. </w:t>
        </w:r>
      </w:ins>
      <w:ins w:id="1700" w:author="tim liptrot" w:date="2020-05-02T23:11:00Z">
        <w:r w:rsidR="0025487C" w:rsidRPr="00AA009D">
          <w:rPr>
            <w:color w:val="000000"/>
          </w:rPr>
          <w:t xml:space="preserve">Since 2004, the quotas and tariffs for farms registered early have not increased, </w:t>
        </w:r>
      </w:ins>
      <w:ins w:id="1701" w:author="tim liptrot" w:date="2020-05-02T23:12:00Z">
        <w:r w:rsidR="0025487C" w:rsidRPr="00AA009D">
          <w:rPr>
            <w:color w:val="000000"/>
          </w:rPr>
          <w:t>including most farms in the Amman Zarqa Basin, which has the highest recharge rate</w:t>
        </w:r>
      </w:ins>
      <w:ins w:id="1702" w:author="tim liptrot" w:date="2020-05-02T23:16:00Z">
        <w:r w:rsidR="0025487C" w:rsidRPr="00AA009D">
          <w:rPr>
            <w:color w:val="000000"/>
          </w:rPr>
          <w:t xml:space="preserve"> and is exploited at 190% its safe yield</w:t>
        </w:r>
      </w:ins>
      <w:ins w:id="1703" w:author="tim liptrot" w:date="2020-05-02T23:15:00Z">
        <w:r w:rsidR="0025487C" w:rsidRPr="00AA009D">
          <w:rPr>
            <w:color w:val="000000"/>
          </w:rPr>
          <w:t xml:space="preserve"> </w:t>
        </w:r>
      </w:ins>
      <w:ins w:id="1704" w:author="tim liptrot" w:date="2020-05-02T23:13:00Z">
        <w:r w:rsidR="0025487C" w:rsidRPr="00AA009D">
          <w:rPr>
            <w:color w:val="000000"/>
          </w:rPr>
          <w:t xml:space="preserve">(MWI, </w:t>
        </w:r>
      </w:ins>
      <w:ins w:id="1705" w:author="tim liptrot" w:date="2020-05-02T23:16:00Z">
        <w:r w:rsidR="0025487C" w:rsidRPr="00AA009D">
          <w:rPr>
            <w:color w:val="000000"/>
          </w:rPr>
          <w:t>2017)</w:t>
        </w:r>
      </w:ins>
      <w:ins w:id="1706" w:author="tim liptrot" w:date="2020-05-02T23:11:00Z">
        <w:r w:rsidR="0025487C" w:rsidRPr="00AA009D">
          <w:rPr>
            <w:color w:val="000000"/>
          </w:rPr>
          <w:t xml:space="preserve">. </w:t>
        </w:r>
      </w:ins>
      <w:ins w:id="1707" w:author="tim liptrot" w:date="2020-05-02T22:57:00Z">
        <w:r w:rsidR="00F05AB7" w:rsidRPr="00AA009D">
          <w:rPr>
            <w:color w:val="000000"/>
          </w:rPr>
          <w:t xml:space="preserve">Both the strengthening of the MWI in 2012 and the remote sensing technology </w:t>
        </w:r>
      </w:ins>
      <w:ins w:id="1708" w:author="tim liptrot" w:date="2020-05-02T22:58:00Z">
        <w:r w:rsidR="00F05AB7" w:rsidRPr="00AA009D">
          <w:rPr>
            <w:color w:val="000000"/>
          </w:rPr>
          <w:t>resulted primarily in policies targeting illegal wells and fee non-payment.</w:t>
        </w:r>
        <w:del w:id="1709" w:author="Hussam Hussein" w:date="2020-05-11T14:09:00Z">
          <w:r w:rsidR="00F05AB7" w:rsidRPr="00AA009D" w:rsidDel="00F66F4B">
            <w:rPr>
              <w:color w:val="000000"/>
            </w:rPr>
            <w:delText xml:space="preserve"> </w:delText>
          </w:r>
        </w:del>
      </w:ins>
      <w:ins w:id="1710" w:author="tim liptrot" w:date="2020-05-02T23:02:00Z">
        <w:r w:rsidR="00324C3C" w:rsidRPr="00AA009D">
          <w:rPr>
            <w:color w:val="000000"/>
          </w:rPr>
          <w:t xml:space="preserve"> </w:t>
        </w:r>
      </w:ins>
      <w:ins w:id="1711" w:author="tim liptrot" w:date="2020-05-02T23:03:00Z">
        <w:r w:rsidR="00324C3C" w:rsidRPr="00AA009D">
          <w:rPr>
            <w:color w:val="000000"/>
          </w:rPr>
          <w:t xml:space="preserve">The 2014 law created a tariff for the latest registering wells of 35 </w:t>
        </w:r>
        <w:proofErr w:type="spellStart"/>
        <w:r w:rsidR="00324C3C" w:rsidRPr="00AA009D">
          <w:rPr>
            <w:color w:val="000000"/>
          </w:rPr>
          <w:t>fils</w:t>
        </w:r>
      </w:ins>
      <w:proofErr w:type="spellEnd"/>
      <w:ins w:id="1712" w:author="tim liptrot" w:date="2020-05-02T23:04:00Z">
        <w:r w:rsidR="00324C3C" w:rsidRPr="00AA009D">
          <w:rPr>
            <w:color w:val="000000"/>
          </w:rPr>
          <w:t xml:space="preserve"> (.05$)</w:t>
        </w:r>
      </w:ins>
      <w:ins w:id="1713" w:author="tim liptrot" w:date="2020-05-02T23:03:00Z">
        <w:r w:rsidR="00324C3C" w:rsidRPr="00AA009D">
          <w:rPr>
            <w:color w:val="000000"/>
          </w:rPr>
          <w:t xml:space="preserve">, </w:t>
        </w:r>
      </w:ins>
      <w:ins w:id="1714" w:author="tim liptrot" w:date="2020-05-02T23:04:00Z">
        <w:r w:rsidR="00324C3C" w:rsidRPr="00AA009D">
          <w:rPr>
            <w:color w:val="000000"/>
          </w:rPr>
          <w:t xml:space="preserve">intended as a steep penalty to scare farmers into registering and deter new entrants. </w:t>
        </w:r>
      </w:ins>
      <w:ins w:id="1715" w:author="tim liptrot" w:date="2020-05-02T23:25:00Z">
        <w:r w:rsidR="00365FE5" w:rsidRPr="00AA009D">
          <w:rPr>
            <w:color w:val="000000"/>
          </w:rPr>
          <w:t>T</w:t>
        </w:r>
      </w:ins>
      <w:ins w:id="1716" w:author="tim liptrot" w:date="2020-05-02T23:23:00Z">
        <w:r w:rsidR="00365FE5" w:rsidRPr="00AA009D">
          <w:rPr>
            <w:color w:val="000000"/>
          </w:rPr>
          <w:t xml:space="preserve">his tariff is less than the original </w:t>
        </w:r>
      </w:ins>
      <w:ins w:id="1717" w:author="Hussam Hussein" w:date="2020-05-11T14:10:00Z">
        <w:r w:rsidR="00F66F4B" w:rsidRPr="00AA009D">
          <w:rPr>
            <w:color w:val="000000"/>
          </w:rPr>
          <w:t>W</w:t>
        </w:r>
      </w:ins>
      <w:ins w:id="1718" w:author="tim liptrot" w:date="2020-05-02T23:23:00Z">
        <w:del w:id="1719" w:author="Hussam Hussein" w:date="2020-05-11T14:10:00Z">
          <w:r w:rsidR="00365FE5" w:rsidRPr="00AA009D" w:rsidDel="00F66F4B">
            <w:rPr>
              <w:color w:val="000000"/>
            </w:rPr>
            <w:delText>w</w:delText>
          </w:r>
        </w:del>
        <w:r w:rsidR="00365FE5" w:rsidRPr="00AA009D">
          <w:rPr>
            <w:color w:val="000000"/>
          </w:rPr>
          <w:t xml:space="preserve">orld </w:t>
        </w:r>
      </w:ins>
      <w:ins w:id="1720" w:author="Hussam Hussein" w:date="2020-05-11T14:10:00Z">
        <w:r w:rsidR="00F66F4B" w:rsidRPr="00AA009D">
          <w:rPr>
            <w:color w:val="000000"/>
          </w:rPr>
          <w:t>B</w:t>
        </w:r>
      </w:ins>
      <w:ins w:id="1721" w:author="tim liptrot" w:date="2020-05-02T23:23:00Z">
        <w:del w:id="1722" w:author="Hussam Hussein" w:date="2020-05-11T14:10:00Z">
          <w:r w:rsidR="00365FE5" w:rsidRPr="00AA009D" w:rsidDel="00F66F4B">
            <w:rPr>
              <w:color w:val="000000"/>
            </w:rPr>
            <w:delText>b</w:delText>
          </w:r>
        </w:del>
        <w:r w:rsidR="00365FE5" w:rsidRPr="00AA009D">
          <w:rPr>
            <w:color w:val="000000"/>
          </w:rPr>
          <w:t>ank propos</w:t>
        </w:r>
      </w:ins>
      <w:ins w:id="1723" w:author="tim liptrot" w:date="2020-05-02T23:24:00Z">
        <w:r w:rsidR="00365FE5" w:rsidRPr="00AA009D">
          <w:rPr>
            <w:color w:val="000000"/>
          </w:rPr>
          <w:t>al, without counting for inflation.</w:t>
        </w:r>
      </w:ins>
      <w:ins w:id="1724" w:author="tim liptrot" w:date="2020-05-03T11:12:00Z">
        <w:r w:rsidRPr="00AA009D">
          <w:rPr>
            <w:color w:val="000000"/>
          </w:rPr>
          <w:t xml:space="preserve"> It is also just 10% of the energy costs of </w:t>
        </w:r>
        <w:proofErr w:type="spellStart"/>
        <w:r w:rsidRPr="00AA009D">
          <w:rPr>
            <w:color w:val="000000"/>
          </w:rPr>
          <w:t>Disi</w:t>
        </w:r>
        <w:proofErr w:type="spellEnd"/>
        <w:r w:rsidRPr="00AA009D">
          <w:rPr>
            <w:color w:val="000000"/>
          </w:rPr>
          <w:t xml:space="preserve"> water alone.</w:t>
        </w:r>
      </w:ins>
      <w:ins w:id="1725" w:author="tim liptrot" w:date="2020-05-02T23:28:00Z">
        <w:r w:rsidR="00365FE5" w:rsidRPr="00AA009D">
          <w:rPr>
            <w:color w:val="000000"/>
          </w:rPr>
          <w:t xml:space="preserve"> Ultimately the </w:t>
        </w:r>
      </w:ins>
      <w:ins w:id="1726" w:author="tim liptrot" w:date="2020-05-03T11:21:00Z">
        <w:r w:rsidR="00D65548" w:rsidRPr="00AA009D">
          <w:rPr>
            <w:color w:val="000000"/>
          </w:rPr>
          <w:t xml:space="preserve">effect of the policy </w:t>
        </w:r>
      </w:ins>
      <w:ins w:id="1727" w:author="tim liptrot" w:date="2020-05-02T23:28:00Z">
        <w:r w:rsidR="00365FE5" w:rsidRPr="00AA009D">
          <w:rPr>
            <w:color w:val="000000"/>
          </w:rPr>
          <w:t>is to slow or stop the expansion of agriculture</w:t>
        </w:r>
      </w:ins>
      <w:ins w:id="1728" w:author="tim liptrot" w:date="2020-05-02T23:29:00Z">
        <w:r w:rsidR="00365FE5" w:rsidRPr="00AA009D">
          <w:rPr>
            <w:color w:val="000000"/>
          </w:rPr>
          <w:t>, and not to close unprofitable farms.</w:t>
        </w:r>
      </w:ins>
      <w:ins w:id="1729" w:author="tim liptrot" w:date="2020-05-02T23:28:00Z">
        <w:r w:rsidR="00365FE5" w:rsidRPr="00AA009D">
          <w:rPr>
            <w:color w:val="000000"/>
          </w:rPr>
          <w:t xml:space="preserve"> </w:t>
        </w:r>
      </w:ins>
      <w:ins w:id="1730" w:author="tim liptrot" w:date="2020-05-03T11:21:00Z">
        <w:r w:rsidR="00D65548" w:rsidRPr="00AA009D">
          <w:rPr>
            <w:color w:val="000000"/>
          </w:rPr>
          <w:t>One MWI staff member, whe</w:t>
        </w:r>
      </w:ins>
      <w:ins w:id="1731" w:author="tim liptrot" w:date="2020-05-03T11:22:00Z">
        <w:r w:rsidR="00D65548" w:rsidRPr="00AA009D">
          <w:rPr>
            <w:color w:val="000000"/>
          </w:rPr>
          <w:t xml:space="preserve">n asked if wells are closed “I don’t think there are closing of wells in Jordan, even if these wells are illegal. If the government finds illegal wells, all the government can do is turn it over to the courts. If the well is completely drilled and the farmer is already using it… I have </w:t>
        </w:r>
      </w:ins>
      <w:ins w:id="1732" w:author="tim liptrot" w:date="2020-05-03T11:23:00Z">
        <w:r w:rsidR="00D65548" w:rsidRPr="00AA009D">
          <w:rPr>
            <w:color w:val="000000"/>
          </w:rPr>
          <w:t xml:space="preserve">never heard of any [in use] wells being closed except in the </w:t>
        </w:r>
        <w:proofErr w:type="spellStart"/>
        <w:r w:rsidR="00D65548" w:rsidRPr="00AA009D">
          <w:rPr>
            <w:color w:val="000000"/>
          </w:rPr>
          <w:t>Disi</w:t>
        </w:r>
        <w:proofErr w:type="spellEnd"/>
        <w:r w:rsidR="00D65548" w:rsidRPr="00AA009D">
          <w:rPr>
            <w:color w:val="000000"/>
          </w:rPr>
          <w:t xml:space="preserve"> area.”</w:t>
        </w:r>
      </w:ins>
      <w:ins w:id="1733" w:author="tim liptrot" w:date="2020-05-07T14:34:00Z">
        <w:r w:rsidR="00F30C63" w:rsidRPr="00AA009D">
          <w:rPr>
            <w:color w:val="000000"/>
          </w:rPr>
          <w:t xml:space="preserve"> </w:t>
        </w:r>
      </w:ins>
    </w:p>
    <w:p w14:paraId="1E5DE2F4" w14:textId="77777777" w:rsidR="00F66F4B" w:rsidRPr="00AA009D" w:rsidRDefault="008C1EF4" w:rsidP="00974B61">
      <w:pPr>
        <w:pBdr>
          <w:top w:val="nil"/>
          <w:left w:val="nil"/>
          <w:bottom w:val="nil"/>
          <w:right w:val="nil"/>
          <w:between w:val="nil"/>
        </w:pBdr>
        <w:rPr>
          <w:ins w:id="1734" w:author="Hussam Hussein" w:date="2020-05-11T14:11:00Z"/>
          <w:color w:val="000000"/>
        </w:rPr>
      </w:pPr>
      <w:ins w:id="1735" w:author="tim liptrot" w:date="2020-05-03T11:13:00Z">
        <w:r w:rsidRPr="00AA009D">
          <w:rPr>
            <w:color w:val="000000"/>
          </w:rPr>
          <w:lastRenderedPageBreak/>
          <w:t xml:space="preserve">Since 2012, the MWI has been strengthened politically and technically, but it has never adopted the World Bank plan of closing unprofitable farms. </w:t>
        </w:r>
      </w:ins>
      <w:ins w:id="1736" w:author="tim liptrot" w:date="2020-05-03T11:23:00Z">
        <w:r w:rsidR="00D65548" w:rsidRPr="00AA009D">
          <w:rPr>
            <w:color w:val="000000"/>
          </w:rPr>
          <w:t>E</w:t>
        </w:r>
      </w:ins>
      <w:ins w:id="1737" w:author="tim liptrot" w:date="2020-05-03T11:11:00Z">
        <w:r w:rsidRPr="00AA009D">
          <w:rPr>
            <w:color w:val="000000"/>
          </w:rPr>
          <w:t xml:space="preserve">ither the pro-reallocation camp in Jordan </w:t>
        </w:r>
      </w:ins>
      <w:ins w:id="1738" w:author="tim liptrot" w:date="2020-05-03T11:13:00Z">
        <w:r w:rsidRPr="00AA009D">
          <w:rPr>
            <w:color w:val="000000"/>
          </w:rPr>
          <w:t xml:space="preserve">is not interested in closing farms, or that they cannot build a strong enough coalition to do so. </w:t>
        </w:r>
      </w:ins>
      <w:ins w:id="1739" w:author="tim liptrot" w:date="2020-05-03T11:25:00Z">
        <w:r w:rsidR="00D65548" w:rsidRPr="00AA009D">
          <w:rPr>
            <w:color w:val="000000"/>
          </w:rPr>
          <w:t>Interviews with ministry staff support</w:t>
        </w:r>
      </w:ins>
      <w:ins w:id="1740" w:author="tim liptrot" w:date="2020-05-03T11:26:00Z">
        <w:r w:rsidR="00D65548" w:rsidRPr="00AA009D">
          <w:rPr>
            <w:color w:val="000000"/>
          </w:rPr>
          <w:t xml:space="preserve">ed both explanations, </w:t>
        </w:r>
      </w:ins>
      <w:ins w:id="1741" w:author="tim liptrot" w:date="2020-05-03T11:29:00Z">
        <w:r w:rsidR="00A731CA" w:rsidRPr="00AA009D">
          <w:rPr>
            <w:color w:val="000000"/>
          </w:rPr>
          <w:t>one quote summarizes a repeated theme</w:t>
        </w:r>
      </w:ins>
      <w:ins w:id="1742" w:author="Hussam Hussein" w:date="2020-05-11T14:11:00Z">
        <w:r w:rsidR="00F66F4B" w:rsidRPr="00AA009D">
          <w:rPr>
            <w:color w:val="000000"/>
          </w:rPr>
          <w:t>:</w:t>
        </w:r>
      </w:ins>
    </w:p>
    <w:p w14:paraId="1500AFA5" w14:textId="77777777" w:rsidR="00F66F4B" w:rsidRPr="00AA009D" w:rsidRDefault="00D65548" w:rsidP="00974B61">
      <w:pPr>
        <w:pBdr>
          <w:top w:val="nil"/>
          <w:left w:val="nil"/>
          <w:bottom w:val="nil"/>
          <w:right w:val="nil"/>
          <w:between w:val="nil"/>
        </w:pBdr>
        <w:rPr>
          <w:ins w:id="1743" w:author="Hussam Hussein" w:date="2020-05-11T14:12:00Z"/>
          <w:color w:val="000000"/>
        </w:rPr>
      </w:pPr>
      <w:ins w:id="1744" w:author="tim liptrot" w:date="2020-05-03T11:26:00Z">
        <w:r w:rsidRPr="00AA009D">
          <w:rPr>
            <w:color w:val="000000"/>
          </w:rPr>
          <w:t xml:space="preserve"> “When you talk about water we are also talking about rural livelihoods. </w:t>
        </w:r>
      </w:ins>
      <w:ins w:id="1745" w:author="tim liptrot" w:date="2020-05-03T11:27:00Z">
        <w:r w:rsidR="00A731CA" w:rsidRPr="00AA009D">
          <w:rPr>
            <w:color w:val="000000"/>
          </w:rPr>
          <w:t xml:space="preserve">(….) </w:t>
        </w:r>
        <w:proofErr w:type="gramStart"/>
        <w:r w:rsidR="00A731CA" w:rsidRPr="00AA009D">
          <w:rPr>
            <w:color w:val="000000"/>
          </w:rPr>
          <w:t>it’s</w:t>
        </w:r>
        <w:proofErr w:type="gramEnd"/>
        <w:r w:rsidR="00A731CA" w:rsidRPr="00AA009D">
          <w:rPr>
            <w:color w:val="000000"/>
          </w:rPr>
          <w:t xml:space="preserve"> hard to make a targeted policy to reduce export agriculture (…) </w:t>
        </w:r>
      </w:ins>
      <w:ins w:id="1746" w:author="tim liptrot" w:date="2020-05-03T11:28:00Z">
        <w:r w:rsidR="00A731CA" w:rsidRPr="00AA009D">
          <w:rPr>
            <w:color w:val="000000"/>
          </w:rPr>
          <w:t>the policies may end up on poor people and not on the exporters. If you have a lot of poor people that you are fighting [their] livelihoods, then you will have a difficult time coming to a</w:t>
        </w:r>
      </w:ins>
      <w:ins w:id="1747" w:author="tim liptrot" w:date="2020-05-03T11:29:00Z">
        <w:r w:rsidR="00A731CA" w:rsidRPr="00AA009D">
          <w:rPr>
            <w:color w:val="000000"/>
          </w:rPr>
          <w:t>n agreement and making policies (…) We do want to use the water for the most valuable thing, but you also need to protect these communities.”</w:t>
        </w:r>
      </w:ins>
      <w:ins w:id="1748" w:author="tim liptrot" w:date="2020-05-03T11:31:00Z">
        <w:r w:rsidR="00A731CA" w:rsidRPr="00AA009D">
          <w:rPr>
            <w:color w:val="000000"/>
          </w:rPr>
          <w:t xml:space="preserve"> </w:t>
        </w:r>
      </w:ins>
    </w:p>
    <w:p w14:paraId="666D9CC7" w14:textId="789E8D5F" w:rsidR="003853F2" w:rsidRPr="00AA009D" w:rsidRDefault="00D51582" w:rsidP="00974B61">
      <w:pPr>
        <w:pBdr>
          <w:top w:val="nil"/>
          <w:left w:val="nil"/>
          <w:bottom w:val="nil"/>
          <w:right w:val="nil"/>
          <w:between w:val="nil"/>
        </w:pBdr>
        <w:rPr>
          <w:ins w:id="1749" w:author="tim liptrot" w:date="2020-05-04T10:48:00Z"/>
          <w:color w:val="000000"/>
        </w:rPr>
      </w:pPr>
      <w:ins w:id="1750" w:author="tim liptrot" w:date="2020-05-03T11:46:00Z">
        <w:r w:rsidRPr="00AA009D">
          <w:rPr>
            <w:color w:val="000000"/>
          </w:rPr>
          <w:t>This narrative corroborates reports of lower level WAJ staff keeping well locations from their superiors and the request to photograph destroyed wells.</w:t>
        </w:r>
      </w:ins>
      <w:ins w:id="1751" w:author="tim liptrot" w:date="2020-05-03T11:50:00Z">
        <w:r w:rsidR="009E7420" w:rsidRPr="00AA009D">
          <w:rPr>
            <w:color w:val="000000"/>
          </w:rPr>
          <w:t xml:space="preserve"> </w:t>
        </w:r>
      </w:ins>
      <w:ins w:id="1752" w:author="tim liptrot" w:date="2020-05-03T11:52:00Z">
        <w:r w:rsidR="009E7420" w:rsidRPr="00AA009D">
          <w:rPr>
            <w:color w:val="000000"/>
          </w:rPr>
          <w:t>The</w:t>
        </w:r>
      </w:ins>
      <w:ins w:id="1753" w:author="tim liptrot" w:date="2020-05-03T11:50:00Z">
        <w:r w:rsidR="009E7420" w:rsidRPr="00AA009D">
          <w:rPr>
            <w:color w:val="000000"/>
          </w:rPr>
          <w:t xml:space="preserve"> Highland Water Forum 11</w:t>
        </w:r>
        <w:r w:rsidR="009E7420" w:rsidRPr="00AA009D">
          <w:rPr>
            <w:color w:val="000000"/>
            <w:vertAlign w:val="superscript"/>
            <w:rPrChange w:id="1754" w:author="tim liptrot" w:date="2020-05-03T11:50:00Z">
              <w:rPr>
                <w:color w:val="000000"/>
              </w:rPr>
            </w:rPrChange>
          </w:rPr>
          <w:t>th</w:t>
        </w:r>
        <w:r w:rsidR="009E7420" w:rsidRPr="00AA009D">
          <w:rPr>
            <w:color w:val="000000"/>
          </w:rPr>
          <w:t xml:space="preserve"> consultation (a</w:t>
        </w:r>
      </w:ins>
      <w:ins w:id="1755" w:author="tim liptrot" w:date="2020-05-03T11:51:00Z">
        <w:r w:rsidR="009E7420" w:rsidRPr="00AA009D">
          <w:rPr>
            <w:color w:val="000000"/>
          </w:rPr>
          <w:t xml:space="preserve"> GIZ-funded participatory governance project) </w:t>
        </w:r>
      </w:ins>
      <w:ins w:id="1756" w:author="tim liptrot" w:date="2020-05-03T11:52:00Z">
        <w:r w:rsidR="009E7420" w:rsidRPr="00AA009D">
          <w:rPr>
            <w:color w:val="000000"/>
          </w:rPr>
          <w:t xml:space="preserve">records an instance of farm-closings being struck from the </w:t>
        </w:r>
      </w:ins>
      <w:ins w:id="1757" w:author="tim liptrot" w:date="2020-05-03T11:53:00Z">
        <w:r w:rsidR="009E7420" w:rsidRPr="00AA009D">
          <w:rPr>
            <w:color w:val="000000"/>
          </w:rPr>
          <w:t>discourse</w:t>
        </w:r>
      </w:ins>
      <w:ins w:id="1758" w:author="tim liptrot" w:date="2020-05-03T11:52:00Z">
        <w:r w:rsidR="009E7420" w:rsidRPr="00AA009D">
          <w:rPr>
            <w:color w:val="000000"/>
          </w:rPr>
          <w:t xml:space="preserve">. </w:t>
        </w:r>
      </w:ins>
      <w:ins w:id="1759" w:author="tim liptrot" w:date="2020-05-03T11:53:00Z">
        <w:r w:rsidR="009E7420" w:rsidRPr="00AA009D">
          <w:rPr>
            <w:color w:val="000000"/>
          </w:rPr>
          <w:t xml:space="preserve">A resolution to study “closing down </w:t>
        </w:r>
      </w:ins>
      <w:ins w:id="1760" w:author="tim liptrot" w:date="2020-05-03T11:54:00Z">
        <w:r w:rsidR="009E7420" w:rsidRPr="00AA009D">
          <w:rPr>
            <w:color w:val="000000"/>
          </w:rPr>
          <w:t xml:space="preserve">unfeasible agricultural investments regardless </w:t>
        </w:r>
      </w:ins>
      <w:ins w:id="1761" w:author="tim liptrot" w:date="2020-05-03T11:56:00Z">
        <w:r w:rsidR="009E7420" w:rsidRPr="00AA009D">
          <w:rPr>
            <w:color w:val="000000"/>
          </w:rPr>
          <w:t>of</w:t>
        </w:r>
      </w:ins>
      <w:ins w:id="1762" w:author="tim liptrot" w:date="2020-05-03T11:54:00Z">
        <w:r w:rsidR="009E7420" w:rsidRPr="00AA009D">
          <w:rPr>
            <w:color w:val="000000"/>
          </w:rPr>
          <w:t xml:space="preserve"> their legal statuses” was struck and amended to describe only violators.</w:t>
        </w:r>
      </w:ins>
      <w:ins w:id="1763" w:author="tim liptrot" w:date="2020-05-03T11:56:00Z">
        <w:r w:rsidR="009E7420" w:rsidRPr="00AA009D">
          <w:rPr>
            <w:color w:val="000000"/>
          </w:rPr>
          <w:t xml:space="preserve"> </w:t>
        </w:r>
      </w:ins>
      <w:r w:rsidR="00B06B26" w:rsidRPr="00AA009D">
        <w:rPr>
          <w:color w:val="000000"/>
        </w:rPr>
        <w:t>The</w:t>
      </w:r>
      <w:ins w:id="1764" w:author="tim liptrot" w:date="2020-05-03T11:57:00Z">
        <w:r w:rsidR="009E7420" w:rsidRPr="00AA009D">
          <w:rPr>
            <w:color w:val="000000"/>
          </w:rPr>
          <w:t xml:space="preserve"> MWI</w:t>
        </w:r>
        <w:r w:rsidR="003E0905" w:rsidRPr="00AA009D">
          <w:rPr>
            <w:color w:val="000000"/>
          </w:rPr>
          <w:t>, as an institution, is hesitant to close unprofitable farms, and doing so w</w:t>
        </w:r>
      </w:ins>
      <w:ins w:id="1765" w:author="tim liptrot" w:date="2020-05-03T11:58:00Z">
        <w:r w:rsidR="003E0905" w:rsidRPr="00AA009D">
          <w:rPr>
            <w:color w:val="000000"/>
          </w:rPr>
          <w:t xml:space="preserve">ould </w:t>
        </w:r>
      </w:ins>
      <w:ins w:id="1766" w:author="tim liptrot" w:date="2020-05-03T14:11:00Z">
        <w:r w:rsidR="00333810" w:rsidRPr="00AA009D">
          <w:rPr>
            <w:color w:val="000000"/>
          </w:rPr>
          <w:t>encounter stronger</w:t>
        </w:r>
      </w:ins>
      <w:ins w:id="1767" w:author="tim liptrot" w:date="2020-05-03T11:58:00Z">
        <w:r w:rsidR="003E0905" w:rsidRPr="00AA009D">
          <w:rPr>
            <w:color w:val="000000"/>
          </w:rPr>
          <w:t xml:space="preserve"> political opposition.</w:t>
        </w:r>
      </w:ins>
      <w:ins w:id="1768" w:author="tim liptrot" w:date="2020-05-03T14:30:00Z">
        <w:r w:rsidR="00333810" w:rsidRPr="00AA009D">
          <w:rPr>
            <w:color w:val="000000"/>
          </w:rPr>
          <w:t xml:space="preserve"> Profitable farms, </w:t>
        </w:r>
        <w:r w:rsidR="00561F54" w:rsidRPr="00AA009D">
          <w:rPr>
            <w:color w:val="000000"/>
          </w:rPr>
          <w:t xml:space="preserve">which tend to be legal (Interview </w:t>
        </w:r>
      </w:ins>
      <w:ins w:id="1769" w:author="tim liptrot" w:date="2020-05-03T14:31:00Z">
        <w:r w:rsidR="00561F54" w:rsidRPr="00AA009D">
          <w:rPr>
            <w:color w:val="000000"/>
          </w:rPr>
          <w:t xml:space="preserve">with MWI policymaker, interview 9), </w:t>
        </w:r>
      </w:ins>
      <w:ins w:id="1770" w:author="tim liptrot" w:date="2020-05-03T14:32:00Z">
        <w:r w:rsidR="00561F54" w:rsidRPr="00AA009D">
          <w:rPr>
            <w:color w:val="000000"/>
          </w:rPr>
          <w:t xml:space="preserve">were expected to survive the original </w:t>
        </w:r>
      </w:ins>
      <w:ins w:id="1771" w:author="Hussam Hussein" w:date="2020-05-11T14:13:00Z">
        <w:r w:rsidR="00F66F4B" w:rsidRPr="00AA009D">
          <w:rPr>
            <w:color w:val="000000"/>
          </w:rPr>
          <w:t>W</w:t>
        </w:r>
      </w:ins>
      <w:ins w:id="1772" w:author="tim liptrot" w:date="2020-05-03T14:32:00Z">
        <w:del w:id="1773" w:author="Hussam Hussein" w:date="2020-05-11T14:13:00Z">
          <w:r w:rsidR="00561F54" w:rsidRPr="00AA009D" w:rsidDel="00F66F4B">
            <w:rPr>
              <w:color w:val="000000"/>
            </w:rPr>
            <w:delText>w</w:delText>
          </w:r>
        </w:del>
        <w:r w:rsidR="00561F54" w:rsidRPr="00AA009D">
          <w:rPr>
            <w:color w:val="000000"/>
          </w:rPr>
          <w:t xml:space="preserve">orld </w:t>
        </w:r>
      </w:ins>
      <w:ins w:id="1774" w:author="Hussam Hussein" w:date="2020-05-11T14:13:00Z">
        <w:r w:rsidR="00F66F4B" w:rsidRPr="00AA009D">
          <w:rPr>
            <w:color w:val="000000"/>
          </w:rPr>
          <w:t>B</w:t>
        </w:r>
      </w:ins>
      <w:ins w:id="1775" w:author="tim liptrot" w:date="2020-05-03T14:32:00Z">
        <w:del w:id="1776" w:author="Hussam Hussein" w:date="2020-05-11T14:13:00Z">
          <w:r w:rsidR="00561F54" w:rsidRPr="00AA009D" w:rsidDel="00F66F4B">
            <w:rPr>
              <w:color w:val="000000"/>
            </w:rPr>
            <w:delText>b</w:delText>
          </w:r>
        </w:del>
        <w:r w:rsidR="00561F54" w:rsidRPr="00AA009D">
          <w:rPr>
            <w:color w:val="000000"/>
          </w:rPr>
          <w:t xml:space="preserve">ank tariff of </w:t>
        </w:r>
      </w:ins>
      <w:ins w:id="1777" w:author="tim liptrot" w:date="2020-05-07T14:52:00Z">
        <w:r w:rsidR="003853F2" w:rsidRPr="00AA009D">
          <w:rPr>
            <w:color w:val="000000"/>
          </w:rPr>
          <w:t>6</w:t>
        </w:r>
      </w:ins>
      <w:ins w:id="1778" w:author="tim liptrot" w:date="2020-05-03T14:32:00Z">
        <w:r w:rsidR="00561F54" w:rsidRPr="00AA009D">
          <w:rPr>
            <w:color w:val="000000"/>
          </w:rPr>
          <w:t xml:space="preserve">0 </w:t>
        </w:r>
        <w:proofErr w:type="spellStart"/>
        <w:r w:rsidR="00561F54" w:rsidRPr="00AA009D">
          <w:rPr>
            <w:color w:val="000000"/>
          </w:rPr>
          <w:t>fils</w:t>
        </w:r>
        <w:proofErr w:type="spellEnd"/>
        <w:r w:rsidR="00561F54" w:rsidRPr="00AA009D">
          <w:rPr>
            <w:color w:val="000000"/>
          </w:rPr>
          <w:t xml:space="preserve"> (.0</w:t>
        </w:r>
      </w:ins>
      <w:ins w:id="1779" w:author="tim liptrot" w:date="2020-05-07T14:52:00Z">
        <w:r w:rsidR="003853F2" w:rsidRPr="00AA009D">
          <w:rPr>
            <w:color w:val="000000"/>
          </w:rPr>
          <w:t>7USD</w:t>
        </w:r>
      </w:ins>
      <w:ins w:id="1780" w:author="tim liptrot" w:date="2020-05-03T14:32:00Z">
        <w:r w:rsidR="00561F54" w:rsidRPr="00AA009D">
          <w:rPr>
            <w:color w:val="000000"/>
          </w:rPr>
          <w:t>)/m</w:t>
        </w:r>
        <w:r w:rsidR="00561F54" w:rsidRPr="00AA009D">
          <w:rPr>
            <w:color w:val="000000"/>
            <w:vertAlign w:val="superscript"/>
            <w:rPrChange w:id="1781" w:author="tim liptrot" w:date="2020-05-03T14:32:00Z">
              <w:rPr>
                <w:color w:val="000000"/>
              </w:rPr>
            </w:rPrChange>
          </w:rPr>
          <w:t>3</w:t>
        </w:r>
      </w:ins>
      <w:ins w:id="1782" w:author="tim liptrot" w:date="2020-05-03T14:33:00Z">
        <w:r w:rsidR="00561F54" w:rsidRPr="00AA009D">
          <w:rPr>
            <w:color w:val="000000"/>
          </w:rPr>
          <w:t>, assuming they are asked to pay the full tariff</w:t>
        </w:r>
      </w:ins>
      <w:ins w:id="1783" w:author="tim liptrot" w:date="2020-05-07T14:53:00Z">
        <w:r w:rsidR="003853F2" w:rsidRPr="00AA009D">
          <w:rPr>
            <w:color w:val="000000"/>
          </w:rPr>
          <w:t>.</w:t>
        </w:r>
      </w:ins>
    </w:p>
    <w:p w14:paraId="1CF6A0BA" w14:textId="1C1069A0" w:rsidR="008D055D" w:rsidRPr="00AA009D" w:rsidRDefault="00393C50" w:rsidP="00974B61">
      <w:pPr>
        <w:pBdr>
          <w:top w:val="nil"/>
          <w:left w:val="nil"/>
          <w:bottom w:val="nil"/>
          <w:right w:val="nil"/>
          <w:between w:val="nil"/>
        </w:pBdr>
        <w:rPr>
          <w:ins w:id="1784" w:author="tim liptrot" w:date="2020-05-07T15:35:00Z"/>
          <w:color w:val="000000"/>
        </w:rPr>
      </w:pPr>
      <w:ins w:id="1785" w:author="tim liptrot" w:date="2020-05-04T10:50:00Z">
        <w:r w:rsidRPr="00AA009D">
          <w:rPr>
            <w:color w:val="000000"/>
          </w:rPr>
          <w:t>In 20</w:t>
        </w:r>
      </w:ins>
      <w:ins w:id="1786" w:author="tim liptrot" w:date="2020-05-07T14:33:00Z">
        <w:r w:rsidR="00F30C63" w:rsidRPr="00AA009D">
          <w:rPr>
            <w:color w:val="000000"/>
          </w:rPr>
          <w:t>12</w:t>
        </w:r>
      </w:ins>
      <w:ins w:id="1787" w:author="tim liptrot" w:date="2020-05-04T10:50:00Z">
        <w:r w:rsidRPr="00AA009D">
          <w:rPr>
            <w:color w:val="000000"/>
          </w:rPr>
          <w:t>, t</w:t>
        </w:r>
      </w:ins>
      <w:ins w:id="1788" w:author="tim liptrot" w:date="2020-05-04T10:49:00Z">
        <w:r w:rsidRPr="00AA009D">
          <w:rPr>
            <w:color w:val="000000"/>
          </w:rPr>
          <w:t>hree theories</w:t>
        </w:r>
      </w:ins>
      <w:ins w:id="1789" w:author="tim liptrot" w:date="2020-05-04T10:50:00Z">
        <w:r w:rsidRPr="00AA009D">
          <w:rPr>
            <w:color w:val="000000"/>
          </w:rPr>
          <w:t xml:space="preserve"> could have explained why </w:t>
        </w:r>
      </w:ins>
      <w:ins w:id="1790" w:author="tim liptrot" w:date="2020-05-04T10:49:00Z">
        <w:r w:rsidRPr="00AA009D">
          <w:rPr>
            <w:color w:val="000000"/>
          </w:rPr>
          <w:t>tariff and licensing polici</w:t>
        </w:r>
      </w:ins>
      <w:ins w:id="1791" w:author="tim liptrot" w:date="2020-05-04T10:50:00Z">
        <w:r w:rsidRPr="00AA009D">
          <w:rPr>
            <w:color w:val="000000"/>
          </w:rPr>
          <w:t>es have not closed farms or reduced agricultural consumption, or prevented increasing agricultural extraction, as occurred.</w:t>
        </w:r>
      </w:ins>
      <w:r w:rsidR="007F5CB8" w:rsidRPr="00AA009D">
        <w:rPr>
          <w:color w:val="000000"/>
        </w:rPr>
        <w:t xml:space="preserve"> </w:t>
      </w:r>
      <w:ins w:id="1792" w:author="tim liptrot" w:date="2020-05-04T10:50:00Z">
        <w:r w:rsidRPr="00AA009D">
          <w:rPr>
            <w:color w:val="000000"/>
          </w:rPr>
          <w:t>The first is that</w:t>
        </w:r>
      </w:ins>
      <w:ins w:id="1793" w:author="tim liptrot" w:date="2020-05-04T10:51:00Z">
        <w:r w:rsidRPr="00AA009D">
          <w:rPr>
            <w:color w:val="000000"/>
          </w:rPr>
          <w:t xml:space="preserve"> few relevant policy actors are affected by the problems of urban supply (expense, poor quality, rationing</w:t>
        </w:r>
      </w:ins>
      <w:ins w:id="1794" w:author="tim liptrot" w:date="2020-05-04T10:52:00Z">
        <w:r w:rsidRPr="00AA009D">
          <w:rPr>
            <w:color w:val="000000"/>
          </w:rPr>
          <w:t xml:space="preserve"> and future supply shortages), so that the pro-reallocation group i</w:t>
        </w:r>
      </w:ins>
      <w:ins w:id="1795" w:author="tim liptrot" w:date="2020-05-04T10:56:00Z">
        <w:r w:rsidRPr="00AA009D">
          <w:rPr>
            <w:color w:val="000000"/>
          </w:rPr>
          <w:t>s unable to launch strong demand-</w:t>
        </w:r>
      </w:ins>
      <w:ins w:id="1796" w:author="tim liptrot" w:date="2020-05-04T10:57:00Z">
        <w:r w:rsidRPr="00AA009D">
          <w:rPr>
            <w:color w:val="000000"/>
          </w:rPr>
          <w:t>management</w:t>
        </w:r>
      </w:ins>
      <w:ins w:id="1797" w:author="tim liptrot" w:date="2020-05-04T10:56:00Z">
        <w:r w:rsidRPr="00AA009D">
          <w:rPr>
            <w:color w:val="000000"/>
          </w:rPr>
          <w:t xml:space="preserve"> </w:t>
        </w:r>
      </w:ins>
      <w:r w:rsidR="00B83990" w:rsidRPr="00AA009D">
        <w:rPr>
          <w:color w:val="000000"/>
        </w:rPr>
        <w:t>policies</w:t>
      </w:r>
      <w:ins w:id="1798" w:author="tim liptrot" w:date="2020-05-04T10:56:00Z">
        <w:r w:rsidRPr="00AA009D">
          <w:rPr>
            <w:color w:val="000000"/>
          </w:rPr>
          <w:t xml:space="preserve">. The second is </w:t>
        </w:r>
      </w:ins>
      <w:ins w:id="1799" w:author="tim liptrot" w:date="2020-05-04T10:57:00Z">
        <w:r w:rsidRPr="00AA009D">
          <w:rPr>
            <w:color w:val="000000"/>
          </w:rPr>
          <w:t>that a lack of interest from the leadership of the state, particularly the prime minister, is responsible for the weakness of regulation</w:t>
        </w:r>
      </w:ins>
      <w:ins w:id="1800" w:author="tim liptrot" w:date="2020-05-04T10:56:00Z">
        <w:r w:rsidRPr="00AA009D">
          <w:rPr>
            <w:color w:val="000000"/>
          </w:rPr>
          <w:t xml:space="preserve"> </w:t>
        </w:r>
      </w:ins>
      <w:ins w:id="1801" w:author="tim liptrot" w:date="2020-05-04T10:58:00Z">
        <w:r w:rsidRPr="00AA009D">
          <w:rPr>
            <w:color w:val="000000"/>
          </w:rPr>
          <w:t xml:space="preserve">(Hagan, 2008). </w:t>
        </w:r>
        <w:r w:rsidR="00B06B26" w:rsidRPr="00AA009D">
          <w:rPr>
            <w:color w:val="000000"/>
          </w:rPr>
          <w:t xml:space="preserve">The third </w:t>
        </w:r>
      </w:ins>
      <w:ins w:id="1802" w:author="tim liptrot" w:date="2020-05-04T11:03:00Z">
        <w:r w:rsidR="00B06B26" w:rsidRPr="00AA009D">
          <w:rPr>
            <w:color w:val="000000"/>
          </w:rPr>
          <w:t xml:space="preserve">explanation </w:t>
        </w:r>
      </w:ins>
      <w:ins w:id="1803" w:author="tim liptrot" w:date="2020-05-04T10:58:00Z">
        <w:r w:rsidR="00B06B26" w:rsidRPr="00AA009D">
          <w:rPr>
            <w:color w:val="000000"/>
          </w:rPr>
          <w:t>is that enforcement of licensing and tariffs faces steep practical challenges and high costs</w:t>
        </w:r>
      </w:ins>
      <w:ins w:id="1804" w:author="tim liptrot" w:date="2020-05-04T11:04:00Z">
        <w:r w:rsidR="00B06B26" w:rsidRPr="00AA009D">
          <w:rPr>
            <w:color w:val="000000"/>
          </w:rPr>
          <w:t xml:space="preserve">. </w:t>
        </w:r>
      </w:ins>
      <w:r w:rsidR="00B83990" w:rsidRPr="00AA009D">
        <w:rPr>
          <w:color w:val="000000"/>
        </w:rPr>
        <w:t xml:space="preserve">With new information from the past 7 years of enforcement, we can constrain these theories. </w:t>
      </w:r>
      <w:ins w:id="1805" w:author="tim liptrot" w:date="2020-05-04T10:59:00Z">
        <w:r w:rsidRPr="00AA009D">
          <w:rPr>
            <w:color w:val="000000"/>
          </w:rPr>
          <w:t>The fact that</w:t>
        </w:r>
      </w:ins>
      <w:r w:rsidR="00B83990" w:rsidRPr="00AA009D">
        <w:rPr>
          <w:color w:val="000000"/>
        </w:rPr>
        <w:t xml:space="preserve"> after 2012</w:t>
      </w:r>
      <w:ins w:id="1806" w:author="tim liptrot" w:date="2020-05-04T10:59:00Z">
        <w:r w:rsidRPr="00AA009D">
          <w:rPr>
            <w:color w:val="000000"/>
          </w:rPr>
          <w:t xml:space="preserve"> under Abdallah Ensour</w:t>
        </w:r>
      </w:ins>
      <w:ins w:id="1807" w:author="tim liptrot" w:date="2020-05-04T11:00:00Z">
        <w:r w:rsidRPr="00AA009D">
          <w:rPr>
            <w:color w:val="000000"/>
          </w:rPr>
          <w:t xml:space="preserve"> and </w:t>
        </w:r>
      </w:ins>
      <w:proofErr w:type="spellStart"/>
      <w:ins w:id="1808" w:author="tim liptrot" w:date="2020-05-13T13:26:00Z">
        <w:r w:rsidR="00375785" w:rsidRPr="00AA009D">
          <w:rPr>
            <w:color w:val="000000"/>
          </w:rPr>
          <w:t>Hazim</w:t>
        </w:r>
      </w:ins>
      <w:proofErr w:type="spellEnd"/>
      <w:ins w:id="1809" w:author="tim liptrot" w:date="2020-05-04T11:00:00Z">
        <w:r w:rsidRPr="00AA009D">
          <w:rPr>
            <w:color w:val="000000"/>
          </w:rPr>
          <w:t xml:space="preserve"> El-Naser </w:t>
        </w:r>
      </w:ins>
      <w:ins w:id="1810" w:author="tim liptrot" w:date="2020-05-04T11:02:00Z">
        <w:r w:rsidRPr="00AA009D">
          <w:rPr>
            <w:color w:val="000000"/>
          </w:rPr>
          <w:t>the MWI advanced</w:t>
        </w:r>
      </w:ins>
      <w:ins w:id="1811" w:author="tim liptrot" w:date="2020-05-04T11:00:00Z">
        <w:r w:rsidRPr="00AA009D">
          <w:rPr>
            <w:color w:val="000000"/>
          </w:rPr>
          <w:t xml:space="preserve"> on deterring </w:t>
        </w:r>
      </w:ins>
      <w:ins w:id="1812" w:author="tim liptrot" w:date="2020-05-04T11:01:00Z">
        <w:r w:rsidRPr="00AA009D">
          <w:rPr>
            <w:color w:val="000000"/>
          </w:rPr>
          <w:t>illegal farms and incentivizing efficiency</w:t>
        </w:r>
      </w:ins>
      <w:ins w:id="1813" w:author="tim liptrot" w:date="2020-05-04T11:02:00Z">
        <w:r w:rsidRPr="00AA009D">
          <w:rPr>
            <w:color w:val="000000"/>
          </w:rPr>
          <w:t xml:space="preserve">, not closing non-viable farms, suggests </w:t>
        </w:r>
      </w:ins>
      <w:r w:rsidR="00B06B26" w:rsidRPr="00AA009D">
        <w:rPr>
          <w:color w:val="000000"/>
        </w:rPr>
        <w:t>political will</w:t>
      </w:r>
      <w:ins w:id="1814" w:author="tim liptrot" w:date="2020-05-04T11:02:00Z">
        <w:r w:rsidRPr="00AA009D">
          <w:rPr>
            <w:color w:val="000000"/>
          </w:rPr>
          <w:t xml:space="preserve"> w</w:t>
        </w:r>
      </w:ins>
      <w:ins w:id="1815" w:author="tim liptrot" w:date="2020-05-04T11:03:00Z">
        <w:r w:rsidRPr="00AA009D">
          <w:rPr>
            <w:color w:val="000000"/>
          </w:rPr>
          <w:t xml:space="preserve">as not a </w:t>
        </w:r>
      </w:ins>
      <w:r w:rsidR="00B06B26" w:rsidRPr="00AA009D">
        <w:rPr>
          <w:color w:val="000000"/>
        </w:rPr>
        <w:t>decisive</w:t>
      </w:r>
      <w:ins w:id="1816" w:author="tim liptrot" w:date="2020-05-04T11:03:00Z">
        <w:r w:rsidRPr="00AA009D">
          <w:rPr>
            <w:color w:val="000000"/>
          </w:rPr>
          <w:t xml:space="preserve"> factor</w:t>
        </w:r>
      </w:ins>
      <w:ins w:id="1817" w:author="tim liptrot" w:date="2020-05-04T11:01:00Z">
        <w:r w:rsidRPr="00AA009D">
          <w:rPr>
            <w:color w:val="000000"/>
          </w:rPr>
          <w:t xml:space="preserve">. </w:t>
        </w:r>
      </w:ins>
      <w:ins w:id="1818" w:author="tim liptrot" w:date="2020-05-04T11:04:00Z">
        <w:r w:rsidRPr="00AA009D">
          <w:rPr>
            <w:color w:val="000000"/>
          </w:rPr>
          <w:t xml:space="preserve">If enforcement were the deciding factor, the SEBAL-ET system </w:t>
        </w:r>
      </w:ins>
      <w:r w:rsidR="00B83990" w:rsidRPr="00AA009D">
        <w:rPr>
          <w:color w:val="000000"/>
        </w:rPr>
        <w:t xml:space="preserve">could </w:t>
      </w:r>
      <w:ins w:id="1819" w:author="tim liptrot" w:date="2020-05-04T11:04:00Z">
        <w:r w:rsidRPr="00AA009D">
          <w:rPr>
            <w:color w:val="000000"/>
          </w:rPr>
          <w:t>have been used for water accounting, rather than identif</w:t>
        </w:r>
      </w:ins>
      <w:ins w:id="1820" w:author="tim liptrot" w:date="2020-05-04T11:05:00Z">
        <w:r w:rsidRPr="00AA009D">
          <w:rPr>
            <w:color w:val="000000"/>
          </w:rPr>
          <w:t>ying illegal wells.</w:t>
        </w:r>
      </w:ins>
      <w:ins w:id="1821" w:author="tim liptrot" w:date="2020-05-04T11:08:00Z">
        <w:r w:rsidRPr="00AA009D">
          <w:rPr>
            <w:color w:val="000000"/>
          </w:rPr>
          <w:t xml:space="preserve"> Ultimately strong policies to close unprofitable farms and thereby reduce o</w:t>
        </w:r>
      </w:ins>
      <w:ins w:id="1822" w:author="tim liptrot" w:date="2020-05-04T11:09:00Z">
        <w:r w:rsidRPr="00AA009D">
          <w:rPr>
            <w:color w:val="000000"/>
          </w:rPr>
          <w:t>ver</w:t>
        </w:r>
      </w:ins>
      <w:ins w:id="1823" w:author="Hussam Hussein" w:date="2020-05-11T14:15:00Z">
        <w:r w:rsidR="003E6178" w:rsidRPr="00AA009D">
          <w:rPr>
            <w:color w:val="000000"/>
          </w:rPr>
          <w:t>-</w:t>
        </w:r>
      </w:ins>
      <w:ins w:id="1824" w:author="tim liptrot" w:date="2020-05-04T11:09:00Z">
        <w:r w:rsidRPr="00AA009D">
          <w:rPr>
            <w:color w:val="000000"/>
          </w:rPr>
          <w:t>abstraction in the highlands did not occur primarily for reasons of political economy and int</w:t>
        </w:r>
      </w:ins>
      <w:ins w:id="1825" w:author="tim liptrot" w:date="2020-05-04T11:10:00Z">
        <w:r w:rsidRPr="00AA009D">
          <w:rPr>
            <w:color w:val="000000"/>
          </w:rPr>
          <w:t xml:space="preserve">erest group relations. </w:t>
        </w:r>
      </w:ins>
    </w:p>
    <w:p w14:paraId="4C76117C" w14:textId="33143129" w:rsidR="00361C68" w:rsidRPr="00AA009D" w:rsidRDefault="008D055D" w:rsidP="00974B61">
      <w:pPr>
        <w:pBdr>
          <w:top w:val="nil"/>
          <w:left w:val="nil"/>
          <w:bottom w:val="nil"/>
          <w:right w:val="nil"/>
          <w:between w:val="nil"/>
        </w:pBdr>
        <w:rPr>
          <w:ins w:id="1826" w:author="tim liptrot" w:date="2020-05-04T10:49:00Z"/>
          <w:color w:val="000000"/>
        </w:rPr>
      </w:pPr>
      <w:ins w:id="1827" w:author="tim liptrot" w:date="2020-05-07T15:35:00Z">
        <w:r w:rsidRPr="00AA009D">
          <w:rPr>
            <w:color w:val="000000"/>
          </w:rPr>
          <w:t xml:space="preserve">This conclusion is consistent with </w:t>
        </w:r>
      </w:ins>
      <w:ins w:id="1828" w:author="tim liptrot" w:date="2020-05-07T15:36:00Z">
        <w:r w:rsidRPr="00AA009D">
          <w:rPr>
            <w:color w:val="000000"/>
          </w:rPr>
          <w:t>most</w:t>
        </w:r>
      </w:ins>
      <w:ins w:id="1829" w:author="tim liptrot" w:date="2020-05-07T15:35:00Z">
        <w:r w:rsidRPr="00AA009D">
          <w:rPr>
            <w:color w:val="000000"/>
          </w:rPr>
          <w:t xml:space="preserve"> developing countries facing groundwater overuse.</w:t>
        </w:r>
      </w:ins>
      <w:ins w:id="1830" w:author="tim liptrot" w:date="2020-05-07T15:36:00Z">
        <w:r w:rsidRPr="00AA009D">
          <w:rPr>
            <w:color w:val="000000"/>
          </w:rPr>
          <w:t xml:space="preserve"> Interest groups are </w:t>
        </w:r>
      </w:ins>
      <w:ins w:id="1831" w:author="tim liptrot" w:date="2020-05-07T15:37:00Z">
        <w:r w:rsidRPr="00AA009D">
          <w:rPr>
            <w:color w:val="000000"/>
          </w:rPr>
          <w:t>frequently</w:t>
        </w:r>
      </w:ins>
      <w:ins w:id="1832" w:author="tim liptrot" w:date="2020-05-07T15:36:00Z">
        <w:r w:rsidRPr="00AA009D">
          <w:rPr>
            <w:color w:val="000000"/>
          </w:rPr>
          <w:t xml:space="preserve"> aligned with preventing rural poverty, providing jobs, and increasing agricultural produc</w:t>
        </w:r>
      </w:ins>
      <w:ins w:id="1833" w:author="tim liptrot" w:date="2020-05-07T15:37:00Z">
        <w:r w:rsidRPr="00AA009D">
          <w:rPr>
            <w:color w:val="000000"/>
          </w:rPr>
          <w:t>tion, so resistance to conservation of groundwater is not caused by unique attributes of Jordan’s political economy</w:t>
        </w:r>
      </w:ins>
      <w:ins w:id="1834" w:author="tim liptrot" w:date="2020-05-07T15:40:00Z">
        <w:r w:rsidRPr="00AA009D">
          <w:rPr>
            <w:color w:val="000000"/>
          </w:rPr>
          <w:t xml:space="preserve"> (</w:t>
        </w:r>
        <w:proofErr w:type="spellStart"/>
        <w:r w:rsidRPr="00AA009D">
          <w:rPr>
            <w:color w:val="000000"/>
          </w:rPr>
          <w:t>Molle</w:t>
        </w:r>
        <w:proofErr w:type="spellEnd"/>
        <w:r w:rsidRPr="00AA009D">
          <w:rPr>
            <w:color w:val="000000"/>
          </w:rPr>
          <w:t xml:space="preserve"> and </w:t>
        </w:r>
        <w:proofErr w:type="spellStart"/>
        <w:r w:rsidRPr="00AA009D">
          <w:rPr>
            <w:color w:val="000000"/>
          </w:rPr>
          <w:t>Closas</w:t>
        </w:r>
        <w:proofErr w:type="spellEnd"/>
        <w:r w:rsidRPr="00AA009D">
          <w:rPr>
            <w:color w:val="000000"/>
          </w:rPr>
          <w:t>, 2017)</w:t>
        </w:r>
      </w:ins>
      <w:ins w:id="1835" w:author="tim liptrot" w:date="2020-05-07T15:39:00Z">
        <w:r w:rsidRPr="00AA009D">
          <w:rPr>
            <w:color w:val="000000"/>
          </w:rPr>
          <w:t xml:space="preserve">. Other </w:t>
        </w:r>
      </w:ins>
      <w:ins w:id="1836" w:author="tim liptrot" w:date="2020-05-07T15:37:00Z">
        <w:r w:rsidRPr="00AA009D">
          <w:rPr>
            <w:color w:val="000000"/>
          </w:rPr>
          <w:t xml:space="preserve">aspects of </w:t>
        </w:r>
      </w:ins>
      <w:ins w:id="1837" w:author="tim liptrot" w:date="2020-05-07T15:38:00Z">
        <w:r w:rsidRPr="00AA009D">
          <w:rPr>
            <w:color w:val="000000"/>
          </w:rPr>
          <w:t xml:space="preserve">agricultural policy are strongly conditioned by patronage, </w:t>
        </w:r>
        <w:proofErr w:type="gramStart"/>
        <w:r w:rsidRPr="00AA009D">
          <w:rPr>
            <w:color w:val="000000"/>
          </w:rPr>
          <w:t>rentier</w:t>
        </w:r>
        <w:proofErr w:type="gramEnd"/>
        <w:r w:rsidRPr="00AA009D">
          <w:rPr>
            <w:color w:val="000000"/>
          </w:rPr>
          <w:t xml:space="preserve"> and shadow-state features of Jordanian politics</w:t>
        </w:r>
      </w:ins>
      <w:ins w:id="1838" w:author="tim liptrot" w:date="2020-05-07T15:39:00Z">
        <w:r w:rsidRPr="00AA009D">
          <w:rPr>
            <w:color w:val="000000"/>
          </w:rPr>
          <w:t xml:space="preserve"> (</w:t>
        </w:r>
      </w:ins>
      <w:ins w:id="1839" w:author="tim liptrot" w:date="2020-05-07T15:43:00Z">
        <w:r w:rsidRPr="00AA009D">
          <w:rPr>
            <w:color w:val="000000"/>
          </w:rPr>
          <w:t xml:space="preserve">Mustafa, </w:t>
        </w:r>
        <w:proofErr w:type="spellStart"/>
        <w:r w:rsidRPr="00AA009D">
          <w:rPr>
            <w:color w:val="000000"/>
          </w:rPr>
          <w:t>Altz-Stamm</w:t>
        </w:r>
        <w:proofErr w:type="spellEnd"/>
        <w:r w:rsidRPr="00AA009D">
          <w:rPr>
            <w:color w:val="000000"/>
          </w:rPr>
          <w:t xml:space="preserve"> and Scott, 201</w:t>
        </w:r>
      </w:ins>
      <w:ins w:id="1840" w:author="tim liptrot" w:date="2020-05-12T15:43:00Z">
        <w:r w:rsidR="001A6DF0" w:rsidRPr="00AA009D">
          <w:rPr>
            <w:color w:val="000000"/>
          </w:rPr>
          <w:t>6</w:t>
        </w:r>
      </w:ins>
      <w:ins w:id="1841" w:author="tim liptrot" w:date="2020-05-07T15:43:00Z">
        <w:r w:rsidR="00484A45" w:rsidRPr="00AA009D">
          <w:rPr>
            <w:color w:val="000000"/>
          </w:rPr>
          <w:t>; Hussein</w:t>
        </w:r>
      </w:ins>
      <w:ins w:id="1842" w:author="tim liptrot" w:date="2020-05-07T15:44:00Z">
        <w:r w:rsidR="00484A45" w:rsidRPr="00AA009D">
          <w:rPr>
            <w:color w:val="000000"/>
          </w:rPr>
          <w:t>, 2018; Yorke</w:t>
        </w:r>
      </w:ins>
      <w:ins w:id="1843" w:author="Hussam Hussein" w:date="2020-05-11T14:16:00Z">
        <w:r w:rsidR="003E6178" w:rsidRPr="00AA009D">
          <w:rPr>
            <w:color w:val="000000"/>
          </w:rPr>
          <w:t>,</w:t>
        </w:r>
      </w:ins>
      <w:ins w:id="1844" w:author="tim liptrot" w:date="2020-05-07T15:44:00Z">
        <w:r w:rsidR="00484A45" w:rsidRPr="00AA009D">
          <w:rPr>
            <w:color w:val="000000"/>
          </w:rPr>
          <w:t xml:space="preserve"> 2013</w:t>
        </w:r>
      </w:ins>
      <w:ins w:id="1845" w:author="tim liptrot" w:date="2020-05-07T15:47:00Z">
        <w:r w:rsidR="00484A45" w:rsidRPr="00AA009D">
          <w:rPr>
            <w:color w:val="000000"/>
          </w:rPr>
          <w:t xml:space="preserve">; </w:t>
        </w:r>
        <w:proofErr w:type="spellStart"/>
        <w:r w:rsidR="00484A45" w:rsidRPr="00AA009D">
          <w:rPr>
            <w:color w:val="000000"/>
          </w:rPr>
          <w:t>Keulertz</w:t>
        </w:r>
      </w:ins>
      <w:proofErr w:type="spellEnd"/>
      <w:ins w:id="1846" w:author="Hussam Hussein" w:date="2020-05-11T14:16:00Z">
        <w:r w:rsidR="003E6178" w:rsidRPr="00AA009D">
          <w:rPr>
            <w:color w:val="000000"/>
          </w:rPr>
          <w:t>,</w:t>
        </w:r>
      </w:ins>
      <w:ins w:id="1847" w:author="tim liptrot" w:date="2020-05-07T15:47:00Z">
        <w:r w:rsidR="00484A45" w:rsidRPr="00AA009D">
          <w:rPr>
            <w:color w:val="000000"/>
          </w:rPr>
          <w:t xml:space="preserve"> 2014</w:t>
        </w:r>
      </w:ins>
      <w:r w:rsidR="009E0EDE" w:rsidRPr="00AA009D">
        <w:rPr>
          <w:color w:val="000000"/>
        </w:rPr>
        <w:t>; Yorke 2016</w:t>
      </w:r>
      <w:ins w:id="1848" w:author="tim liptrot" w:date="2020-05-07T15:44:00Z">
        <w:r w:rsidR="00484A45" w:rsidRPr="00AA009D">
          <w:rPr>
            <w:color w:val="000000"/>
          </w:rPr>
          <w:t xml:space="preserve">). From a comparative perspective, Jordan’s regulations </w:t>
        </w:r>
      </w:ins>
      <w:ins w:id="1849" w:author="tim liptrot" w:date="2020-05-07T15:47:00Z">
        <w:r w:rsidR="00484A45" w:rsidRPr="00AA009D">
          <w:rPr>
            <w:color w:val="000000"/>
          </w:rPr>
          <w:t>were</w:t>
        </w:r>
      </w:ins>
      <w:ins w:id="1850" w:author="tim liptrot" w:date="2020-05-07T15:44:00Z">
        <w:r w:rsidR="00484A45" w:rsidRPr="00AA009D">
          <w:rPr>
            <w:color w:val="000000"/>
          </w:rPr>
          <w:t xml:space="preserve"> unusually comprehensive and well-supported politically</w:t>
        </w:r>
      </w:ins>
      <w:ins w:id="1851" w:author="tim liptrot" w:date="2020-05-07T15:47:00Z">
        <w:r w:rsidR="00484A45" w:rsidRPr="00AA009D">
          <w:rPr>
            <w:color w:val="000000"/>
          </w:rPr>
          <w:t xml:space="preserve"> since 2012</w:t>
        </w:r>
      </w:ins>
      <w:ins w:id="1852" w:author="tim liptrot" w:date="2020-05-07T15:44:00Z">
        <w:r w:rsidR="00484A45" w:rsidRPr="00AA009D">
          <w:rPr>
            <w:color w:val="000000"/>
          </w:rPr>
          <w:t xml:space="preserve">, and </w:t>
        </w:r>
      </w:ins>
      <w:ins w:id="1853" w:author="tim liptrot" w:date="2020-05-07T15:45:00Z">
        <w:r w:rsidR="00484A45" w:rsidRPr="00AA009D">
          <w:rPr>
            <w:color w:val="000000"/>
          </w:rPr>
          <w:t xml:space="preserve">MWI interviews suggest that protecting M&amp;I supply is the cause. </w:t>
        </w:r>
      </w:ins>
      <w:ins w:id="1854" w:author="tim liptrot" w:date="2020-05-07T15:46:00Z">
        <w:r w:rsidR="00484A45" w:rsidRPr="00AA009D">
          <w:rPr>
            <w:color w:val="000000"/>
          </w:rPr>
          <w:t>But even comparatively strong demand management</w:t>
        </w:r>
      </w:ins>
      <w:ins w:id="1855" w:author="tim liptrot" w:date="2020-05-07T15:51:00Z">
        <w:r w:rsidR="00484A45" w:rsidRPr="00AA009D">
          <w:rPr>
            <w:color w:val="000000"/>
          </w:rPr>
          <w:t xml:space="preserve"> could only slow the expansion of</w:t>
        </w:r>
      </w:ins>
      <w:ins w:id="1856" w:author="tim liptrot" w:date="2020-05-07T15:50:00Z">
        <w:r w:rsidR="00484A45" w:rsidRPr="00AA009D">
          <w:rPr>
            <w:color w:val="000000"/>
          </w:rPr>
          <w:t xml:space="preserve"> groundwater irrigation. </w:t>
        </w:r>
      </w:ins>
      <w:ins w:id="1857" w:author="tim liptrot" w:date="2020-05-04T11:12:00Z">
        <w:r w:rsidR="00393C50" w:rsidRPr="00AA009D">
          <w:rPr>
            <w:color w:val="000000"/>
          </w:rPr>
          <w:t xml:space="preserve">M&amp;I needs </w:t>
        </w:r>
      </w:ins>
      <w:ins w:id="1858" w:author="tim liptrot" w:date="2020-05-04T11:13:00Z">
        <w:r w:rsidR="00393C50" w:rsidRPr="00AA009D">
          <w:rPr>
            <w:color w:val="000000"/>
          </w:rPr>
          <w:t xml:space="preserve">did not rearrange interests of the state sufficiently to enable </w:t>
        </w:r>
      </w:ins>
      <w:ins w:id="1859" w:author="tim liptrot" w:date="2020-05-04T11:33:00Z">
        <w:r w:rsidR="00393C50" w:rsidRPr="00AA009D">
          <w:rPr>
            <w:color w:val="000000"/>
          </w:rPr>
          <w:t xml:space="preserve">strong groundwater regulations, except in </w:t>
        </w:r>
      </w:ins>
      <w:ins w:id="1860" w:author="tim liptrot" w:date="2020-05-07T16:07:00Z">
        <w:r w:rsidR="00CF2AE8" w:rsidRPr="00AA009D">
          <w:rPr>
            <w:color w:val="000000"/>
          </w:rPr>
          <w:t xml:space="preserve">partially </w:t>
        </w:r>
      </w:ins>
      <w:ins w:id="1861" w:author="tim liptrot" w:date="2020-05-04T11:33:00Z">
        <w:r w:rsidR="00393C50" w:rsidRPr="00AA009D">
          <w:rPr>
            <w:color w:val="000000"/>
          </w:rPr>
          <w:t>deterring agricultural expansion.</w:t>
        </w:r>
      </w:ins>
    </w:p>
    <w:p w14:paraId="5E324FFC" w14:textId="09BF9E7A" w:rsidR="0030508B" w:rsidRPr="00AA009D" w:rsidRDefault="0030508B" w:rsidP="00974B61">
      <w:pPr>
        <w:pBdr>
          <w:top w:val="nil"/>
          <w:left w:val="nil"/>
          <w:bottom w:val="nil"/>
          <w:right w:val="nil"/>
          <w:between w:val="nil"/>
        </w:pBdr>
        <w:rPr>
          <w:ins w:id="1862" w:author="tim liptrot" w:date="2020-04-28T23:40:00Z"/>
          <w:rStyle w:val="Strong"/>
        </w:rPr>
      </w:pPr>
      <w:ins w:id="1863" w:author="tim liptrot" w:date="2020-04-28T23:38:00Z">
        <w:r w:rsidRPr="00AA009D">
          <w:rPr>
            <w:rStyle w:val="Strong"/>
          </w:rPr>
          <w:t xml:space="preserve">Implementation of </w:t>
        </w:r>
      </w:ins>
      <w:ins w:id="1864" w:author="tim liptrot" w:date="2020-04-28T23:39:00Z">
        <w:r w:rsidRPr="00AA009D">
          <w:rPr>
            <w:rStyle w:val="Strong"/>
          </w:rPr>
          <w:t>t</w:t>
        </w:r>
      </w:ins>
      <w:ins w:id="1865" w:author="tim liptrot" w:date="2020-04-28T23:40:00Z">
        <w:r w:rsidRPr="00AA009D">
          <w:rPr>
            <w:rStyle w:val="Strong"/>
          </w:rPr>
          <w:t xml:space="preserve">he </w:t>
        </w:r>
        <w:proofErr w:type="spellStart"/>
        <w:r w:rsidRPr="00AA009D">
          <w:rPr>
            <w:rStyle w:val="Strong"/>
          </w:rPr>
          <w:t>Disi</w:t>
        </w:r>
        <w:proofErr w:type="spellEnd"/>
        <w:r w:rsidRPr="00AA009D">
          <w:rPr>
            <w:rStyle w:val="Strong"/>
          </w:rPr>
          <w:t xml:space="preserve"> Reallocation</w:t>
        </w:r>
      </w:ins>
    </w:p>
    <w:p w14:paraId="047FF9FF" w14:textId="07E93B5F" w:rsidR="00393C50" w:rsidRPr="00AA009D" w:rsidRDefault="005A7041" w:rsidP="00974B61">
      <w:pPr>
        <w:pBdr>
          <w:top w:val="nil"/>
          <w:left w:val="nil"/>
          <w:bottom w:val="nil"/>
          <w:right w:val="nil"/>
          <w:between w:val="nil"/>
        </w:pBdr>
        <w:rPr>
          <w:ins w:id="1866" w:author="tim liptrot" w:date="2020-05-04T16:06:00Z"/>
          <w:color w:val="000000"/>
        </w:rPr>
      </w:pPr>
      <w:r w:rsidRPr="00AA009D">
        <w:rPr>
          <w:color w:val="000000"/>
        </w:rPr>
        <w:t>This section argues that r</w:t>
      </w:r>
      <w:ins w:id="1867" w:author="tim liptrot" w:date="2020-05-02T18:17:00Z">
        <w:r w:rsidR="00117F22" w:rsidRPr="00AA009D">
          <w:rPr>
            <w:color w:val="000000"/>
          </w:rPr>
          <w:t>eallocation by</w:t>
        </w:r>
      </w:ins>
      <w:ins w:id="1868" w:author="tim liptrot" w:date="2020-04-29T11:30:00Z">
        <w:r w:rsidR="00D65FF1" w:rsidRPr="00AA009D">
          <w:rPr>
            <w:color w:val="000000"/>
          </w:rPr>
          <w:t xml:space="preserve"> </w:t>
        </w:r>
      </w:ins>
      <w:ins w:id="1869" w:author="tim liptrot" w:date="2020-05-14T15:46:00Z">
        <w:r w:rsidR="00165F2C" w:rsidRPr="00AA009D">
          <w:rPr>
            <w:color w:val="000000"/>
          </w:rPr>
          <w:t>expropriation</w:t>
        </w:r>
      </w:ins>
      <w:ins w:id="1870" w:author="tim liptrot" w:date="2020-04-29T11:30:00Z">
        <w:r w:rsidR="00D65FF1" w:rsidRPr="00AA009D">
          <w:rPr>
            <w:color w:val="000000"/>
          </w:rPr>
          <w:t xml:space="preserve"> in the south succeeded in transfer a significant portion (at least 30 MCM/</w:t>
        </w:r>
        <w:proofErr w:type="spellStart"/>
        <w:r w:rsidR="00D65FF1" w:rsidRPr="00AA009D">
          <w:rPr>
            <w:color w:val="000000"/>
          </w:rPr>
          <w:t>yr</w:t>
        </w:r>
        <w:proofErr w:type="spellEnd"/>
        <w:r w:rsidR="00D65FF1" w:rsidRPr="00AA009D">
          <w:rPr>
            <w:color w:val="000000"/>
          </w:rPr>
          <w:t>) from agriculture to M&amp;I use</w:t>
        </w:r>
      </w:ins>
      <w:ins w:id="1871" w:author="tim liptrot" w:date="2020-05-04T16:01:00Z">
        <w:r w:rsidR="00393C50" w:rsidRPr="00AA009D">
          <w:rPr>
            <w:color w:val="000000"/>
          </w:rPr>
          <w:t xml:space="preserve">. First, we summarize the history of desert agriculture on the </w:t>
        </w:r>
        <w:proofErr w:type="spellStart"/>
        <w:r w:rsidR="00393C50" w:rsidRPr="00AA009D">
          <w:rPr>
            <w:color w:val="000000"/>
          </w:rPr>
          <w:t>Disi</w:t>
        </w:r>
        <w:proofErr w:type="spellEnd"/>
        <w:r w:rsidR="00393C50" w:rsidRPr="00AA009D">
          <w:rPr>
            <w:color w:val="000000"/>
          </w:rPr>
          <w:t>. Then</w:t>
        </w:r>
      </w:ins>
      <w:ins w:id="1872" w:author="Hussam Hussein" w:date="2020-05-11T14:17:00Z">
        <w:r w:rsidR="003E6178" w:rsidRPr="00AA009D">
          <w:rPr>
            <w:color w:val="000000"/>
          </w:rPr>
          <w:t>, we</w:t>
        </w:r>
      </w:ins>
      <w:ins w:id="1873" w:author="tim liptrot" w:date="2020-05-04T16:01:00Z">
        <w:del w:id="1874" w:author="Hussam Hussein" w:date="2020-05-11T14:17:00Z">
          <w:r w:rsidR="00393C50" w:rsidRPr="00AA009D" w:rsidDel="003E6178">
            <w:rPr>
              <w:color w:val="000000"/>
            </w:rPr>
            <w:delText xml:space="preserve"> I</w:delText>
          </w:r>
        </w:del>
        <w:r w:rsidR="00393C50" w:rsidRPr="00AA009D">
          <w:rPr>
            <w:color w:val="000000"/>
          </w:rPr>
          <w:t xml:space="preserve"> </w:t>
        </w:r>
      </w:ins>
      <w:r w:rsidRPr="00AA009D">
        <w:rPr>
          <w:color w:val="000000"/>
        </w:rPr>
        <w:t>describe</w:t>
      </w:r>
      <w:ins w:id="1875" w:author="tim liptrot" w:date="2020-05-04T16:01:00Z">
        <w:r w:rsidR="00393C50" w:rsidRPr="00AA009D">
          <w:rPr>
            <w:color w:val="000000"/>
          </w:rPr>
          <w:t xml:space="preserve"> </w:t>
        </w:r>
      </w:ins>
      <w:ins w:id="1876" w:author="tim liptrot" w:date="2020-05-04T16:02:00Z">
        <w:r w:rsidR="00393C50" w:rsidRPr="00AA009D">
          <w:rPr>
            <w:color w:val="000000"/>
          </w:rPr>
          <w:t xml:space="preserve">the conflict between the MWI and </w:t>
        </w:r>
        <w:r w:rsidR="00393C50" w:rsidRPr="00AA009D">
          <w:rPr>
            <w:color w:val="000000"/>
          </w:rPr>
          <w:lastRenderedPageBreak/>
          <w:t xml:space="preserve">water users in </w:t>
        </w:r>
        <w:proofErr w:type="spellStart"/>
        <w:r w:rsidR="00393C50" w:rsidRPr="00AA009D">
          <w:rPr>
            <w:color w:val="000000"/>
          </w:rPr>
          <w:t>Mudawarra</w:t>
        </w:r>
        <w:proofErr w:type="spellEnd"/>
        <w:r w:rsidR="00393C50" w:rsidRPr="00AA009D">
          <w:rPr>
            <w:color w:val="000000"/>
          </w:rPr>
          <w:t xml:space="preserve"> leading to</w:t>
        </w:r>
      </w:ins>
      <w:ins w:id="1877" w:author="tim liptrot" w:date="2020-05-04T16:04:00Z">
        <w:r w:rsidR="00393C50" w:rsidRPr="00AA009D">
          <w:rPr>
            <w:color w:val="000000"/>
          </w:rPr>
          <w:t xml:space="preserve"> the farm closures in 2013. We use remote sensing </w:t>
        </w:r>
      </w:ins>
      <w:r w:rsidRPr="00AA009D">
        <w:rPr>
          <w:color w:val="000000"/>
        </w:rPr>
        <w:t xml:space="preserve">to show that the </w:t>
      </w:r>
      <w:proofErr w:type="gramStart"/>
      <w:r w:rsidRPr="00AA009D">
        <w:rPr>
          <w:color w:val="000000"/>
        </w:rPr>
        <w:t>shut-downs</w:t>
      </w:r>
      <w:proofErr w:type="gramEnd"/>
      <w:r w:rsidRPr="00AA009D">
        <w:rPr>
          <w:color w:val="000000"/>
        </w:rPr>
        <w:t xml:space="preserve"> did occur and have</w:t>
      </w:r>
      <w:ins w:id="1878" w:author="tim liptrot" w:date="2020-05-04T16:05:00Z">
        <w:r w:rsidR="00393C50" w:rsidRPr="00AA009D">
          <w:rPr>
            <w:color w:val="000000"/>
          </w:rPr>
          <w:t xml:space="preserve"> continued</w:t>
        </w:r>
      </w:ins>
      <w:r w:rsidRPr="00AA009D">
        <w:rPr>
          <w:color w:val="000000"/>
        </w:rPr>
        <w:t>, but several farmer groups were exempted</w:t>
      </w:r>
      <w:ins w:id="1879" w:author="tim liptrot" w:date="2020-05-04T16:05:00Z">
        <w:r w:rsidR="00393C50" w:rsidRPr="00AA009D">
          <w:rPr>
            <w:color w:val="000000"/>
          </w:rPr>
          <w:t>. Finally</w:t>
        </w:r>
      </w:ins>
      <w:ins w:id="1880" w:author="tim liptrot" w:date="2020-05-04T16:06:00Z">
        <w:r w:rsidR="00393C50" w:rsidRPr="00AA009D">
          <w:rPr>
            <w:color w:val="000000"/>
          </w:rPr>
          <w:t xml:space="preserve">, we discuss the role of urban water need in the farm </w:t>
        </w:r>
        <w:proofErr w:type="gramStart"/>
        <w:r w:rsidR="00393C50" w:rsidRPr="00AA009D">
          <w:rPr>
            <w:color w:val="000000"/>
          </w:rPr>
          <w:t>shut-downs</w:t>
        </w:r>
        <w:proofErr w:type="gramEnd"/>
        <w:r w:rsidR="00393C50" w:rsidRPr="00AA009D">
          <w:rPr>
            <w:color w:val="000000"/>
          </w:rPr>
          <w:t>.</w:t>
        </w:r>
      </w:ins>
    </w:p>
    <w:p w14:paraId="004215D3" w14:textId="66346E7F" w:rsidR="00393C50" w:rsidRPr="00AA009D" w:rsidRDefault="00393C50" w:rsidP="00974B61">
      <w:pPr>
        <w:pBdr>
          <w:top w:val="nil"/>
          <w:left w:val="nil"/>
          <w:bottom w:val="nil"/>
          <w:right w:val="nil"/>
          <w:between w:val="nil"/>
        </w:pBdr>
        <w:rPr>
          <w:ins w:id="1881" w:author="tim liptrot" w:date="2020-05-04T12:32:00Z"/>
          <w:i/>
          <w:iCs/>
          <w:color w:val="000000"/>
        </w:rPr>
      </w:pPr>
      <w:ins w:id="1882" w:author="tim liptrot" w:date="2020-05-04T12:32:00Z">
        <w:r w:rsidRPr="00AA009D">
          <w:rPr>
            <w:i/>
            <w:iCs/>
            <w:color w:val="000000"/>
          </w:rPr>
          <w:t>Context</w:t>
        </w:r>
      </w:ins>
    </w:p>
    <w:p w14:paraId="080E0CFB" w14:textId="255F76AF" w:rsidR="00393C50" w:rsidRPr="00AA009D" w:rsidRDefault="00393C50" w:rsidP="00974B61">
      <w:pPr>
        <w:pBdr>
          <w:top w:val="nil"/>
          <w:left w:val="nil"/>
          <w:bottom w:val="nil"/>
          <w:right w:val="nil"/>
          <w:between w:val="nil"/>
        </w:pBdr>
        <w:rPr>
          <w:ins w:id="1883" w:author="tim liptrot" w:date="2020-05-04T12:54:00Z"/>
          <w:color w:val="000000"/>
        </w:rPr>
      </w:pPr>
      <w:ins w:id="1884" w:author="tim liptrot" w:date="2020-05-04T12:43:00Z">
        <w:r w:rsidRPr="00AA009D">
          <w:rPr>
            <w:color w:val="000000"/>
          </w:rPr>
          <w:t xml:space="preserve">The </w:t>
        </w:r>
        <w:proofErr w:type="spellStart"/>
        <w:r w:rsidRPr="00AA009D">
          <w:rPr>
            <w:color w:val="000000"/>
          </w:rPr>
          <w:t>Disi</w:t>
        </w:r>
        <w:proofErr w:type="spellEnd"/>
        <w:r w:rsidRPr="00AA009D">
          <w:rPr>
            <w:color w:val="000000"/>
          </w:rPr>
          <w:t xml:space="preserve"> Aquifer is a fossil aquifer in Jordan’s </w:t>
        </w:r>
        <w:del w:id="1885" w:author="Hussam Hussein" w:date="2020-05-11T14:18:00Z">
          <w:r w:rsidRPr="00AA009D" w:rsidDel="003E6178">
            <w:rPr>
              <w:color w:val="000000"/>
            </w:rPr>
            <w:delText>southeastern</w:delText>
          </w:r>
        </w:del>
      </w:ins>
      <w:ins w:id="1886" w:author="Hussam Hussein" w:date="2020-05-11T14:18:00Z">
        <w:r w:rsidR="003E6178" w:rsidRPr="00AA009D">
          <w:rPr>
            <w:color w:val="000000"/>
          </w:rPr>
          <w:t>south-eastern</w:t>
        </w:r>
      </w:ins>
      <w:ins w:id="1887" w:author="tim liptrot" w:date="2020-05-04T12:43:00Z">
        <w:r w:rsidRPr="00AA009D">
          <w:rPr>
            <w:color w:val="000000"/>
          </w:rPr>
          <w:t xml:space="preserve"> desert, straddling the Jordan Saudi border</w:t>
        </w:r>
      </w:ins>
      <w:r w:rsidR="005A7041" w:rsidRPr="00AA009D">
        <w:rPr>
          <w:color w:val="000000"/>
        </w:rPr>
        <w:t>, near tourist destination Wadi Rum</w:t>
      </w:r>
      <w:ins w:id="1888" w:author="tim liptrot" w:date="2020-05-04T12:43:00Z">
        <w:r w:rsidRPr="00AA009D">
          <w:rPr>
            <w:color w:val="000000"/>
          </w:rPr>
          <w:t>. It also extends deep into Saudi Arabia as part of the Rum-</w:t>
        </w:r>
        <w:proofErr w:type="spellStart"/>
        <w:r w:rsidRPr="00AA009D">
          <w:rPr>
            <w:color w:val="000000"/>
          </w:rPr>
          <w:t>Saq</w:t>
        </w:r>
        <w:proofErr w:type="spellEnd"/>
        <w:r w:rsidRPr="00AA009D">
          <w:rPr>
            <w:color w:val="000000"/>
          </w:rPr>
          <w:t>-Tabuk system, where it has enabled large-scale desert agriculture</w:t>
        </w:r>
      </w:ins>
      <w:ins w:id="1889" w:author="tim liptrot" w:date="2020-05-04T12:49:00Z">
        <w:r w:rsidRPr="00AA009D">
          <w:rPr>
            <w:color w:val="000000"/>
          </w:rPr>
          <w:t xml:space="preserve"> (Salameh et al. 2013)</w:t>
        </w:r>
      </w:ins>
      <w:ins w:id="1890" w:author="tim liptrot" w:date="2020-05-04T12:38:00Z">
        <w:r w:rsidRPr="00AA009D">
          <w:rPr>
            <w:color w:val="000000"/>
          </w:rPr>
          <w:t>.</w:t>
        </w:r>
      </w:ins>
      <w:ins w:id="1891" w:author="tim liptrot" w:date="2020-05-04T12:47:00Z">
        <w:r w:rsidRPr="00AA009D">
          <w:rPr>
            <w:color w:val="000000"/>
          </w:rPr>
          <w:t xml:space="preserve"> The aquifer </w:t>
        </w:r>
      </w:ins>
      <w:r w:rsidR="005A7041" w:rsidRPr="00AA009D">
        <w:rPr>
          <w:color w:val="000000"/>
        </w:rPr>
        <w:t xml:space="preserve">lies near the surface and has low </w:t>
      </w:r>
      <w:proofErr w:type="spellStart"/>
      <w:r w:rsidR="005A7041" w:rsidRPr="00AA009D">
        <w:rPr>
          <w:color w:val="000000"/>
        </w:rPr>
        <w:t>salinited</w:t>
      </w:r>
      <w:proofErr w:type="spellEnd"/>
      <w:ins w:id="1892" w:author="tim liptrot" w:date="2020-05-04T12:48:00Z">
        <w:r w:rsidRPr="00AA009D">
          <w:rPr>
            <w:color w:val="000000"/>
          </w:rPr>
          <w:t xml:space="preserve"> keeping pumping costs </w:t>
        </w:r>
      </w:ins>
      <w:ins w:id="1893" w:author="tim liptrot" w:date="2020-05-04T12:50:00Z">
        <w:r w:rsidRPr="00AA009D">
          <w:rPr>
            <w:color w:val="000000"/>
          </w:rPr>
          <w:t>low</w:t>
        </w:r>
      </w:ins>
      <w:r w:rsidR="005A7041" w:rsidRPr="00AA009D">
        <w:rPr>
          <w:color w:val="000000"/>
        </w:rPr>
        <w:t xml:space="preserve"> and making it</w:t>
      </w:r>
      <w:ins w:id="1894" w:author="tim liptrot" w:date="2020-05-04T12:52:00Z">
        <w:r w:rsidRPr="00AA009D">
          <w:rPr>
            <w:color w:val="000000"/>
          </w:rPr>
          <w:t xml:space="preserve"> attractive to water users</w:t>
        </w:r>
      </w:ins>
      <w:r w:rsidR="005A7041" w:rsidRPr="00AA009D">
        <w:rPr>
          <w:color w:val="000000"/>
        </w:rPr>
        <w:t xml:space="preserve"> </w:t>
      </w:r>
      <w:ins w:id="1895" w:author="tim liptrot" w:date="2020-05-04T13:08:00Z">
        <w:r w:rsidRPr="00AA009D">
          <w:rPr>
            <w:color w:val="000000"/>
          </w:rPr>
          <w:t>(</w:t>
        </w:r>
        <w:proofErr w:type="spellStart"/>
        <w:r w:rsidRPr="00AA009D">
          <w:rPr>
            <w:color w:val="000000"/>
          </w:rPr>
          <w:t>Vengosh</w:t>
        </w:r>
        <w:proofErr w:type="spellEnd"/>
        <w:r w:rsidRPr="00AA009D">
          <w:rPr>
            <w:color w:val="000000"/>
          </w:rPr>
          <w:t xml:space="preserve"> et al. 2009)</w:t>
        </w:r>
      </w:ins>
      <w:ins w:id="1896" w:author="tim liptrot" w:date="2020-05-04T12:53:00Z">
        <w:r w:rsidRPr="00AA009D">
          <w:rPr>
            <w:color w:val="000000"/>
          </w:rPr>
          <w:t xml:space="preserve">. Exactly how much water can be pumped from the </w:t>
        </w:r>
        <w:proofErr w:type="spellStart"/>
        <w:r w:rsidRPr="00AA009D">
          <w:rPr>
            <w:color w:val="000000"/>
          </w:rPr>
          <w:t>Disi</w:t>
        </w:r>
        <w:proofErr w:type="spellEnd"/>
        <w:r w:rsidRPr="00AA009D">
          <w:rPr>
            <w:color w:val="000000"/>
          </w:rPr>
          <w:t xml:space="preserve"> aquifer </w:t>
        </w:r>
      </w:ins>
      <w:ins w:id="1897" w:author="tim liptrot" w:date="2020-05-04T12:54:00Z">
        <w:r w:rsidRPr="00AA009D">
          <w:rPr>
            <w:color w:val="000000"/>
          </w:rPr>
          <w:t xml:space="preserve">for how long is subject to debate, but estimates range from </w:t>
        </w:r>
      </w:ins>
      <w:ins w:id="1898" w:author="tim liptrot" w:date="2020-05-04T12:56:00Z">
        <w:r w:rsidRPr="00AA009D">
          <w:rPr>
            <w:color w:val="000000"/>
          </w:rPr>
          <w:t>80</w:t>
        </w:r>
      </w:ins>
      <w:ins w:id="1899" w:author="tim liptrot" w:date="2020-05-04T12:57:00Z">
        <w:r w:rsidRPr="00AA009D">
          <w:rPr>
            <w:color w:val="000000"/>
          </w:rPr>
          <w:t xml:space="preserve"> MCM for 50 years to </w:t>
        </w:r>
      </w:ins>
      <w:ins w:id="1900" w:author="tim liptrot" w:date="2020-05-04T12:55:00Z">
        <w:r w:rsidRPr="00AA009D">
          <w:rPr>
            <w:color w:val="000000"/>
          </w:rPr>
          <w:t xml:space="preserve">100 MCM per year for 200 years </w:t>
        </w:r>
      </w:ins>
      <w:ins w:id="1901" w:author="tim liptrot" w:date="2020-05-04T12:57:00Z">
        <w:r w:rsidRPr="00AA009D">
          <w:rPr>
            <w:color w:val="000000"/>
          </w:rPr>
          <w:t>in the MWI’s public statements</w:t>
        </w:r>
      </w:ins>
      <w:ins w:id="1902" w:author="tim liptrot" w:date="2020-05-04T12:56:00Z">
        <w:r w:rsidRPr="00AA009D">
          <w:rPr>
            <w:color w:val="000000"/>
          </w:rPr>
          <w:t xml:space="preserve"> (</w:t>
        </w:r>
        <w:proofErr w:type="spellStart"/>
        <w:r w:rsidRPr="00AA009D">
          <w:rPr>
            <w:color w:val="000000"/>
          </w:rPr>
          <w:t>Ferragina</w:t>
        </w:r>
        <w:proofErr w:type="spellEnd"/>
        <w:r w:rsidRPr="00AA009D">
          <w:rPr>
            <w:color w:val="000000"/>
          </w:rPr>
          <w:t xml:space="preserve"> and Greco 2008</w:t>
        </w:r>
      </w:ins>
      <w:r w:rsidR="00D92CAE" w:rsidRPr="00AA009D">
        <w:rPr>
          <w:color w:val="000000"/>
        </w:rPr>
        <w:t>; Salameh et al. 1999</w:t>
      </w:r>
      <w:ins w:id="1903" w:author="tim liptrot" w:date="2020-05-04T12:56:00Z">
        <w:r w:rsidRPr="00AA009D">
          <w:rPr>
            <w:color w:val="000000"/>
          </w:rPr>
          <w:t>)</w:t>
        </w:r>
      </w:ins>
      <w:ins w:id="1904" w:author="tim liptrot" w:date="2020-05-04T12:55:00Z">
        <w:r w:rsidRPr="00AA009D">
          <w:rPr>
            <w:color w:val="000000"/>
          </w:rPr>
          <w:t>.</w:t>
        </w:r>
      </w:ins>
      <w:ins w:id="1905" w:author="tim liptrot" w:date="2020-05-04T12:56:00Z">
        <w:r w:rsidRPr="00AA009D">
          <w:rPr>
            <w:color w:val="000000"/>
          </w:rPr>
          <w:t xml:space="preserve"> </w:t>
        </w:r>
      </w:ins>
      <w:ins w:id="1906" w:author="tim liptrot" w:date="2020-05-04T13:08:00Z">
        <w:r w:rsidRPr="00AA009D">
          <w:rPr>
            <w:color w:val="000000"/>
          </w:rPr>
          <w:t>In 2008</w:t>
        </w:r>
      </w:ins>
      <w:ins w:id="1907" w:author="Hussam Hussein" w:date="2020-05-11T14:19:00Z">
        <w:r w:rsidR="003E6178" w:rsidRPr="00AA009D">
          <w:rPr>
            <w:color w:val="000000"/>
          </w:rPr>
          <w:t>, the</w:t>
        </w:r>
      </w:ins>
      <w:ins w:id="1908" w:author="tim liptrot" w:date="2020-05-04T13:08:00Z">
        <w:r w:rsidRPr="00AA009D">
          <w:rPr>
            <w:color w:val="000000"/>
          </w:rPr>
          <w:t xml:space="preserve"> Duke-Univer</w:t>
        </w:r>
      </w:ins>
      <w:ins w:id="1909" w:author="tim liptrot" w:date="2020-05-04T13:09:00Z">
        <w:r w:rsidRPr="00AA009D">
          <w:rPr>
            <w:color w:val="000000"/>
          </w:rPr>
          <w:t xml:space="preserve">sity </w:t>
        </w:r>
      </w:ins>
      <w:ins w:id="1910" w:author="tim liptrot" w:date="2020-05-12T15:41:00Z">
        <w:r w:rsidR="001A6DF0" w:rsidRPr="00AA009D">
          <w:rPr>
            <w:color w:val="000000"/>
          </w:rPr>
          <w:t>led</w:t>
        </w:r>
      </w:ins>
      <w:ins w:id="1911" w:author="tim liptrot" w:date="2020-05-04T13:09:00Z">
        <w:r w:rsidRPr="00AA009D">
          <w:rPr>
            <w:color w:val="000000"/>
          </w:rPr>
          <w:t xml:space="preserve"> team found that while the water is chemically pure, it contains active radium nuclides</w:t>
        </w:r>
      </w:ins>
      <w:ins w:id="1912" w:author="tim liptrot" w:date="2020-05-04T13:14:00Z">
        <w:r w:rsidRPr="00AA009D">
          <w:rPr>
            <w:color w:val="000000"/>
          </w:rPr>
          <w:t xml:space="preserve"> </w:t>
        </w:r>
      </w:ins>
      <w:ins w:id="1913" w:author="tim liptrot" w:date="2020-05-04T13:15:00Z">
        <w:r w:rsidRPr="00AA009D">
          <w:rPr>
            <w:color w:val="000000"/>
          </w:rPr>
          <w:t>1</w:t>
        </w:r>
      </w:ins>
      <w:ins w:id="1914" w:author="tim liptrot" w:date="2020-05-04T13:14:00Z">
        <w:r w:rsidRPr="00AA009D">
          <w:rPr>
            <w:color w:val="000000"/>
          </w:rPr>
          <w:t xml:space="preserve">0 </w:t>
        </w:r>
      </w:ins>
      <w:ins w:id="1915" w:author="tim liptrot" w:date="2020-05-04T13:18:00Z">
        <w:r w:rsidRPr="00AA009D">
          <w:rPr>
            <w:color w:val="000000"/>
          </w:rPr>
          <w:t xml:space="preserve">to 20 </w:t>
        </w:r>
      </w:ins>
      <w:ins w:id="1916" w:author="tim liptrot" w:date="2020-05-04T13:14:00Z">
        <w:r w:rsidRPr="00AA009D">
          <w:rPr>
            <w:color w:val="000000"/>
          </w:rPr>
          <w:t xml:space="preserve">times in excess of </w:t>
        </w:r>
      </w:ins>
      <w:ins w:id="1917" w:author="tim liptrot" w:date="2020-05-04T13:18:00Z">
        <w:r w:rsidRPr="00AA009D">
          <w:rPr>
            <w:color w:val="000000"/>
          </w:rPr>
          <w:t>EU</w:t>
        </w:r>
      </w:ins>
      <w:ins w:id="1918" w:author="tim liptrot" w:date="2020-05-04T13:14:00Z">
        <w:r w:rsidRPr="00AA009D">
          <w:rPr>
            <w:color w:val="000000"/>
          </w:rPr>
          <w:t xml:space="preserve"> guide</w:t>
        </w:r>
      </w:ins>
      <w:ins w:id="1919" w:author="tim liptrot" w:date="2020-05-04T13:15:00Z">
        <w:r w:rsidRPr="00AA009D">
          <w:rPr>
            <w:color w:val="000000"/>
          </w:rPr>
          <w:t>lines (</w:t>
        </w:r>
        <w:proofErr w:type="spellStart"/>
        <w:r w:rsidRPr="00AA009D">
          <w:rPr>
            <w:color w:val="000000"/>
          </w:rPr>
          <w:t>Vengosh</w:t>
        </w:r>
        <w:proofErr w:type="spellEnd"/>
        <w:r w:rsidRPr="00AA009D">
          <w:rPr>
            <w:color w:val="000000"/>
          </w:rPr>
          <w:t xml:space="preserve"> et al. 2009).</w:t>
        </w:r>
      </w:ins>
      <w:del w:id="1920" w:author="tim liptrot" w:date="2020-05-14T16:04:00Z">
        <w:r w:rsidR="00554BC6" w:rsidRPr="00AA009D" w:rsidDel="008515A1">
          <w:rPr>
            <w:color w:val="000000"/>
          </w:rPr>
          <w:delText xml:space="preserve"> </w:delText>
        </w:r>
        <w:r w:rsidR="00DA5EEE" w:rsidRPr="00AA009D" w:rsidDel="008515A1">
          <w:rPr>
            <w:color w:val="000000"/>
          </w:rPr>
          <w:delText>In practice, Disi</w:delText>
        </w:r>
        <w:r w:rsidR="00554BC6" w:rsidRPr="00AA009D" w:rsidDel="008515A1">
          <w:rPr>
            <w:color w:val="000000"/>
          </w:rPr>
          <w:delText xml:space="preserve"> water is mixed in reservoirs with other sources</w:delText>
        </w:r>
        <w:r w:rsidR="00DA5EEE" w:rsidRPr="00AA009D" w:rsidDel="008515A1">
          <w:rPr>
            <w:color w:val="000000"/>
          </w:rPr>
          <w:delText xml:space="preserve"> before domestic consumption, allowing the radon to evaporate (the process is described in Nomogaia, </w:delText>
        </w:r>
        <w:commentRangeStart w:id="1921"/>
        <w:r w:rsidR="00DA5EEE" w:rsidRPr="00AA009D" w:rsidDel="008515A1">
          <w:rPr>
            <w:color w:val="000000"/>
          </w:rPr>
          <w:delText>215</w:delText>
        </w:r>
        <w:commentRangeEnd w:id="1921"/>
        <w:r w:rsidR="003E6178" w:rsidRPr="00AA009D" w:rsidDel="008515A1">
          <w:rPr>
            <w:rStyle w:val="CommentReference"/>
          </w:rPr>
          <w:commentReference w:id="1921"/>
        </w:r>
        <w:r w:rsidR="00DA5EEE" w:rsidRPr="00AA009D" w:rsidDel="008515A1">
          <w:rPr>
            <w:color w:val="000000"/>
          </w:rPr>
          <w:delText xml:space="preserve">, who </w:delText>
        </w:r>
        <w:r w:rsidR="007414CA" w:rsidRPr="00AA009D" w:rsidDel="008515A1">
          <w:rPr>
            <w:color w:val="000000"/>
          </w:rPr>
          <w:delText>inaccurately</w:delText>
        </w:r>
        <w:r w:rsidR="00DA5EEE" w:rsidRPr="00AA009D" w:rsidDel="008515A1">
          <w:rPr>
            <w:color w:val="000000"/>
          </w:rPr>
          <w:delText xml:space="preserve"> believed the </w:delText>
        </w:r>
        <w:r w:rsidR="007414CA" w:rsidRPr="00AA009D" w:rsidDel="008515A1">
          <w:rPr>
            <w:color w:val="000000"/>
          </w:rPr>
          <w:delText>MWI was diluting the radon).</w:delText>
        </w:r>
      </w:del>
    </w:p>
    <w:p w14:paraId="6BC86BF1" w14:textId="2289B236" w:rsidR="00393C50" w:rsidRPr="00AA009D" w:rsidRDefault="00393C50" w:rsidP="00974B61">
      <w:pPr>
        <w:pBdr>
          <w:top w:val="nil"/>
          <w:left w:val="nil"/>
          <w:bottom w:val="nil"/>
          <w:right w:val="nil"/>
          <w:between w:val="nil"/>
        </w:pBdr>
        <w:rPr>
          <w:ins w:id="1922" w:author="tim liptrot" w:date="2020-05-04T13:47:00Z"/>
          <w:color w:val="000000"/>
        </w:rPr>
      </w:pPr>
      <w:ins w:id="1923" w:author="tim liptrot" w:date="2020-05-04T12:33:00Z">
        <w:r w:rsidRPr="00AA009D">
          <w:rPr>
            <w:color w:val="000000"/>
          </w:rPr>
          <w:t>In 1984, the government of Jordan gran</w:t>
        </w:r>
      </w:ins>
      <w:ins w:id="1924" w:author="tim liptrot" w:date="2020-05-04T12:34:00Z">
        <w:r w:rsidRPr="00AA009D">
          <w:rPr>
            <w:color w:val="000000"/>
          </w:rPr>
          <w:t xml:space="preserve">ted licenses to four </w:t>
        </w:r>
      </w:ins>
      <w:ins w:id="1925" w:author="tim liptrot" w:date="2020-05-04T13:24:00Z">
        <w:r w:rsidRPr="00AA009D">
          <w:rPr>
            <w:color w:val="000000"/>
          </w:rPr>
          <w:t>agribusinesses</w:t>
        </w:r>
      </w:ins>
      <w:ins w:id="1926" w:author="tim liptrot" w:date="2020-05-04T12:34:00Z">
        <w:r w:rsidRPr="00AA009D">
          <w:rPr>
            <w:color w:val="000000"/>
          </w:rPr>
          <w:t xml:space="preserve"> to </w:t>
        </w:r>
      </w:ins>
      <w:ins w:id="1927" w:author="tim liptrot" w:date="2020-05-04T12:37:00Z">
        <w:r w:rsidRPr="00AA009D">
          <w:rPr>
            <w:color w:val="000000"/>
          </w:rPr>
          <w:t xml:space="preserve">rent land </w:t>
        </w:r>
      </w:ins>
      <w:ins w:id="1928" w:author="tim liptrot" w:date="2020-05-04T13:24:00Z">
        <w:r w:rsidRPr="00AA009D">
          <w:rPr>
            <w:color w:val="000000"/>
          </w:rPr>
          <w:t xml:space="preserve">on the </w:t>
        </w:r>
        <w:proofErr w:type="spellStart"/>
        <w:r w:rsidRPr="00AA009D">
          <w:rPr>
            <w:color w:val="000000"/>
          </w:rPr>
          <w:t>Disi</w:t>
        </w:r>
      </w:ins>
      <w:proofErr w:type="spellEnd"/>
      <w:ins w:id="1929" w:author="tim liptrot" w:date="2020-05-04T16:57:00Z">
        <w:r w:rsidRPr="00AA009D">
          <w:rPr>
            <w:color w:val="000000"/>
          </w:rPr>
          <w:t>, to be renewed by the Ministry of Finance every 5 years</w:t>
        </w:r>
      </w:ins>
      <w:ins w:id="1930" w:author="tim liptrot" w:date="2020-05-04T13:24:00Z">
        <w:r w:rsidRPr="00AA009D">
          <w:rPr>
            <w:color w:val="000000"/>
          </w:rPr>
          <w:t xml:space="preserve">. </w:t>
        </w:r>
      </w:ins>
      <w:ins w:id="1931" w:author="tim liptrot" w:date="2020-05-04T13:27:00Z">
        <w:r w:rsidRPr="00AA009D">
          <w:rPr>
            <w:color w:val="000000"/>
          </w:rPr>
          <w:t>Previously the water was used solely</w:t>
        </w:r>
      </w:ins>
      <w:ins w:id="1932" w:author="tim liptrot" w:date="2020-05-04T13:28:00Z">
        <w:r w:rsidRPr="00AA009D">
          <w:rPr>
            <w:color w:val="000000"/>
          </w:rPr>
          <w:t xml:space="preserve"> for the M&amp;I needs of nearby Aqaba and small farming projects for the local market. </w:t>
        </w:r>
      </w:ins>
      <w:ins w:id="1933" w:author="tim liptrot" w:date="2020-05-04T13:36:00Z">
        <w:r w:rsidRPr="00AA009D">
          <w:rPr>
            <w:color w:val="000000"/>
          </w:rPr>
          <w:t>The concessions</w:t>
        </w:r>
      </w:ins>
      <w:ins w:id="1934" w:author="tim liptrot" w:date="2020-05-04T13:42:00Z">
        <w:r w:rsidRPr="00AA009D">
          <w:rPr>
            <w:color w:val="000000"/>
          </w:rPr>
          <w:t xml:space="preserve"> were originally intended to increase Jordan’s food independence and imitate successful </w:t>
        </w:r>
      </w:ins>
      <w:ins w:id="1935" w:author="tim liptrot" w:date="2020-05-06T21:53:00Z">
        <w:r w:rsidR="00802084" w:rsidRPr="00AA009D">
          <w:rPr>
            <w:color w:val="000000"/>
          </w:rPr>
          <w:t>projects in Saudi Arabia</w:t>
        </w:r>
      </w:ins>
      <w:ins w:id="1936" w:author="tim liptrot" w:date="2020-05-04T13:42:00Z">
        <w:r w:rsidRPr="00AA009D">
          <w:rPr>
            <w:color w:val="000000"/>
          </w:rPr>
          <w:t xml:space="preserve"> (Yorke, 2013</w:t>
        </w:r>
      </w:ins>
      <w:ins w:id="1937" w:author="tim liptrot" w:date="2020-05-04T13:43:00Z">
        <w:r w:rsidRPr="00AA009D">
          <w:rPr>
            <w:color w:val="000000"/>
          </w:rPr>
          <w:t>), and possible to establish a prior claim on the shared resource (</w:t>
        </w:r>
        <w:proofErr w:type="spellStart"/>
        <w:r w:rsidRPr="00AA009D">
          <w:rPr>
            <w:color w:val="000000"/>
          </w:rPr>
          <w:t>Feragina</w:t>
        </w:r>
        <w:proofErr w:type="spellEnd"/>
        <w:r w:rsidRPr="00AA009D">
          <w:rPr>
            <w:color w:val="000000"/>
          </w:rPr>
          <w:t xml:space="preserve"> and Greco, 20</w:t>
        </w:r>
      </w:ins>
      <w:ins w:id="1938" w:author="tim liptrot" w:date="2020-05-04T13:44:00Z">
        <w:r w:rsidRPr="00AA009D">
          <w:rPr>
            <w:color w:val="000000"/>
          </w:rPr>
          <w:t>14)</w:t>
        </w:r>
      </w:ins>
      <w:ins w:id="1939" w:author="tim liptrot" w:date="2020-05-04T13:42:00Z">
        <w:r w:rsidRPr="00AA009D">
          <w:rPr>
            <w:color w:val="000000"/>
          </w:rPr>
          <w:t>.</w:t>
        </w:r>
      </w:ins>
      <w:ins w:id="1940" w:author="tim liptrot" w:date="2020-05-04T13:36:00Z">
        <w:r w:rsidRPr="00AA009D">
          <w:rPr>
            <w:color w:val="000000"/>
          </w:rPr>
          <w:t xml:space="preserve"> </w:t>
        </w:r>
      </w:ins>
      <w:ins w:id="1941" w:author="tim liptrot" w:date="2020-05-04T13:44:00Z">
        <w:r w:rsidRPr="00AA009D">
          <w:rPr>
            <w:color w:val="000000"/>
          </w:rPr>
          <w:t xml:space="preserve">The contracts </w:t>
        </w:r>
      </w:ins>
      <w:ins w:id="1942" w:author="tim liptrot" w:date="2020-05-04T13:45:00Z">
        <w:r w:rsidRPr="00AA009D">
          <w:rPr>
            <w:color w:val="000000"/>
          </w:rPr>
          <w:t>required half of the rented land be used for wheat and barley</w:t>
        </w:r>
      </w:ins>
      <w:ins w:id="1943" w:author="tim liptrot" w:date="2020-05-04T13:36:00Z">
        <w:r w:rsidRPr="00AA009D">
          <w:rPr>
            <w:color w:val="000000"/>
          </w:rPr>
          <w:t>, but by the 2000</w:t>
        </w:r>
        <w:del w:id="1944" w:author="Hussam Hussein" w:date="2020-05-11T14:21:00Z">
          <w:r w:rsidRPr="00AA009D" w:rsidDel="003E6178">
            <w:rPr>
              <w:color w:val="000000"/>
            </w:rPr>
            <w:delText>’</w:delText>
          </w:r>
        </w:del>
        <w:r w:rsidRPr="00AA009D">
          <w:rPr>
            <w:color w:val="000000"/>
          </w:rPr>
          <w:t>s they produced exclusively cash crops for export (</w:t>
        </w:r>
      </w:ins>
      <w:ins w:id="1945" w:author="tim liptrot" w:date="2020-05-04T13:37:00Z">
        <w:r w:rsidRPr="00AA009D">
          <w:rPr>
            <w:color w:val="000000"/>
          </w:rPr>
          <w:t>Yorke</w:t>
        </w:r>
      </w:ins>
      <w:ins w:id="1946" w:author="Hussam Hussein" w:date="2020-05-11T14:21:00Z">
        <w:r w:rsidR="003E6178" w:rsidRPr="00AA009D">
          <w:rPr>
            <w:color w:val="000000"/>
          </w:rPr>
          <w:t>,</w:t>
        </w:r>
      </w:ins>
      <w:ins w:id="1947" w:author="tim liptrot" w:date="2020-05-04T13:37:00Z">
        <w:r w:rsidRPr="00AA009D">
          <w:rPr>
            <w:color w:val="000000"/>
          </w:rPr>
          <w:t xml:space="preserve"> 2013). </w:t>
        </w:r>
      </w:ins>
      <w:ins w:id="1948" w:author="tim liptrot" w:date="2020-05-06T21:58:00Z">
        <w:r w:rsidR="00607155" w:rsidRPr="00AA009D">
          <w:rPr>
            <w:color w:val="000000"/>
          </w:rPr>
          <w:t>No sources described the total land area rented</w:t>
        </w:r>
      </w:ins>
      <w:ins w:id="1949" w:author="tim liptrot" w:date="2020-05-06T21:59:00Z">
        <w:r w:rsidR="00607155" w:rsidRPr="00AA009D">
          <w:rPr>
            <w:color w:val="000000"/>
          </w:rPr>
          <w:t xml:space="preserve">. </w:t>
        </w:r>
      </w:ins>
      <w:ins w:id="1950" w:author="tim liptrot" w:date="2020-05-06T22:00:00Z">
        <w:r w:rsidR="00607155" w:rsidRPr="00AA009D">
          <w:rPr>
            <w:color w:val="000000"/>
          </w:rPr>
          <w:t xml:space="preserve">The contracts did not limit extraction nor establish any monitoring system, but </w:t>
        </w:r>
      </w:ins>
      <w:ins w:id="1951" w:author="tim liptrot" w:date="2020-05-06T22:01:00Z">
        <w:r w:rsidR="00607155" w:rsidRPr="00AA009D">
          <w:rPr>
            <w:color w:val="000000"/>
          </w:rPr>
          <w:t>annual extractions of 65-80</w:t>
        </w:r>
      </w:ins>
      <w:r w:rsidR="009E0EDE" w:rsidRPr="00AA009D">
        <w:rPr>
          <w:color w:val="000000"/>
        </w:rPr>
        <w:t xml:space="preserve"> MCM</w:t>
      </w:r>
      <w:ins w:id="1952" w:author="tim liptrot" w:date="2020-05-06T22:01:00Z">
        <w:r w:rsidR="00607155" w:rsidRPr="00AA009D">
          <w:rPr>
            <w:color w:val="000000"/>
          </w:rPr>
          <w:t>/</w:t>
        </w:r>
        <w:proofErr w:type="spellStart"/>
        <w:r w:rsidR="00607155" w:rsidRPr="00AA009D">
          <w:rPr>
            <w:color w:val="000000"/>
          </w:rPr>
          <w:t>yr</w:t>
        </w:r>
        <w:proofErr w:type="spellEnd"/>
        <w:r w:rsidR="00607155" w:rsidRPr="00AA009D">
          <w:rPr>
            <w:color w:val="000000"/>
          </w:rPr>
          <w:t xml:space="preserve"> are commonly quoted by ministry staff. </w:t>
        </w:r>
      </w:ins>
      <w:ins w:id="1953" w:author="tim liptrot" w:date="2020-05-06T22:05:00Z">
        <w:r w:rsidR="00607155" w:rsidRPr="00AA009D">
          <w:rPr>
            <w:color w:val="000000"/>
          </w:rPr>
          <w:t>Most interviewees suspect</w:t>
        </w:r>
      </w:ins>
      <w:ins w:id="1954" w:author="tim liptrot" w:date="2020-05-06T22:06:00Z">
        <w:r w:rsidR="00607155" w:rsidRPr="00AA009D">
          <w:rPr>
            <w:color w:val="000000"/>
          </w:rPr>
          <w:t>ed</w:t>
        </w:r>
      </w:ins>
      <w:ins w:id="1955" w:author="tim liptrot" w:date="2020-05-06T22:05:00Z">
        <w:r w:rsidR="00607155" w:rsidRPr="00AA009D">
          <w:rPr>
            <w:color w:val="000000"/>
          </w:rPr>
          <w:t xml:space="preserve"> that actual extraction was higher </w:t>
        </w:r>
      </w:ins>
      <w:ins w:id="1956" w:author="tim liptrot" w:date="2020-05-06T22:06:00Z">
        <w:r w:rsidR="00607155" w:rsidRPr="00AA009D">
          <w:rPr>
            <w:color w:val="000000"/>
          </w:rPr>
          <w:t>given the lack of independent monitoring</w:t>
        </w:r>
      </w:ins>
      <w:ins w:id="1957" w:author="tim liptrot" w:date="2020-05-06T22:00:00Z">
        <w:r w:rsidR="00607155" w:rsidRPr="00AA009D">
          <w:rPr>
            <w:color w:val="000000"/>
          </w:rPr>
          <w:t xml:space="preserve">. </w:t>
        </w:r>
      </w:ins>
      <w:ins w:id="1958" w:author="tim liptrot" w:date="2020-05-06T21:57:00Z">
        <w:r w:rsidR="00802084" w:rsidRPr="00AA009D">
          <w:rPr>
            <w:color w:val="000000"/>
          </w:rPr>
          <w:t xml:space="preserve">By 2013 the water table in </w:t>
        </w:r>
      </w:ins>
      <w:r w:rsidR="005A7041" w:rsidRPr="00AA009D">
        <w:rPr>
          <w:color w:val="000000"/>
        </w:rPr>
        <w:t xml:space="preserve">the confined </w:t>
      </w:r>
      <w:proofErr w:type="spellStart"/>
      <w:ins w:id="1959" w:author="tim liptrot" w:date="2020-05-06T21:57:00Z">
        <w:r w:rsidR="00802084" w:rsidRPr="00AA009D">
          <w:rPr>
            <w:color w:val="000000"/>
          </w:rPr>
          <w:t>Disi</w:t>
        </w:r>
        <w:proofErr w:type="spellEnd"/>
        <w:r w:rsidR="00802084" w:rsidRPr="00AA009D">
          <w:rPr>
            <w:color w:val="000000"/>
          </w:rPr>
          <w:t xml:space="preserve"> had dropped by 25 meters (Salameh et al. 201</w:t>
        </w:r>
      </w:ins>
      <w:ins w:id="1960" w:author="tim liptrot" w:date="2020-05-14T22:59:00Z">
        <w:r w:rsidR="00C53EE7" w:rsidRPr="00AA009D">
          <w:rPr>
            <w:color w:val="000000"/>
          </w:rPr>
          <w:t>3</w:t>
        </w:r>
      </w:ins>
      <w:ins w:id="1961" w:author="tim liptrot" w:date="2020-05-06T21:57:00Z">
        <w:r w:rsidR="00802084" w:rsidRPr="00AA009D">
          <w:rPr>
            <w:color w:val="000000"/>
          </w:rPr>
          <w:t>).</w:t>
        </w:r>
      </w:ins>
    </w:p>
    <w:p w14:paraId="023F77E1" w14:textId="0ED4D43E" w:rsidR="00393C50" w:rsidRPr="00AA009D" w:rsidRDefault="005A7041" w:rsidP="00974B61">
      <w:pPr>
        <w:pBdr>
          <w:top w:val="nil"/>
          <w:left w:val="nil"/>
          <w:bottom w:val="nil"/>
          <w:right w:val="nil"/>
          <w:between w:val="nil"/>
        </w:pBdr>
        <w:rPr>
          <w:ins w:id="1962" w:author="tim liptrot" w:date="2020-05-03T16:30:00Z"/>
          <w:color w:val="000000"/>
        </w:rPr>
      </w:pPr>
      <w:r w:rsidRPr="00AA009D">
        <w:rPr>
          <w:color w:val="000000"/>
        </w:rPr>
        <w:t xml:space="preserve">The concessions </w:t>
      </w:r>
      <w:r w:rsidR="00F03483" w:rsidRPr="00AA009D">
        <w:rPr>
          <w:color w:val="000000"/>
        </w:rPr>
        <w:t>are owned by four well-known private families that</w:t>
      </w:r>
      <w:ins w:id="1963" w:author="tim liptrot" w:date="2020-05-04T13:49:00Z">
        <w:r w:rsidR="00393C50" w:rsidRPr="00AA009D">
          <w:rPr>
            <w:color w:val="000000"/>
          </w:rPr>
          <w:t xml:space="preserve"> </w:t>
        </w:r>
      </w:ins>
      <w:r w:rsidR="00F03483" w:rsidRPr="00AA009D">
        <w:rPr>
          <w:color w:val="000000"/>
        </w:rPr>
        <w:t xml:space="preserve">trade </w:t>
      </w:r>
      <w:r w:rsidR="00C4037B" w:rsidRPr="00AA009D">
        <w:rPr>
          <w:color w:val="000000"/>
        </w:rPr>
        <w:t xml:space="preserve">support for the regime for policy influence and preferential treatment </w:t>
      </w:r>
      <w:r w:rsidR="00F03483" w:rsidRPr="00AA009D">
        <w:rPr>
          <w:color w:val="000000"/>
        </w:rPr>
        <w:t>(</w:t>
      </w:r>
      <w:r w:rsidR="00C4037B" w:rsidRPr="00AA009D">
        <w:rPr>
          <w:color w:val="000000"/>
        </w:rPr>
        <w:t>Yorke, 2013)</w:t>
      </w:r>
      <w:r w:rsidR="00F03483" w:rsidRPr="00AA009D">
        <w:rPr>
          <w:color w:val="000000"/>
        </w:rPr>
        <w:t>.</w:t>
      </w:r>
      <w:r w:rsidR="00C4037B" w:rsidRPr="00AA009D">
        <w:rPr>
          <w:color w:val="000000"/>
        </w:rPr>
        <w:t xml:space="preserve"> </w:t>
      </w:r>
      <w:ins w:id="1964" w:author="tim liptrot" w:date="2020-05-04T13:59:00Z">
        <w:r w:rsidR="00393C50" w:rsidRPr="00AA009D">
          <w:rPr>
            <w:color w:val="000000"/>
          </w:rPr>
          <w:t xml:space="preserve">The largest concession-holder, the Masri family, </w:t>
        </w:r>
      </w:ins>
      <w:ins w:id="1965" w:author="tim liptrot" w:date="2020-05-04T14:00:00Z">
        <w:r w:rsidR="00393C50" w:rsidRPr="00AA009D">
          <w:rPr>
            <w:color w:val="000000"/>
          </w:rPr>
          <w:t>had privileged access via shares granted the monarchy in Arab Bank (</w:t>
        </w:r>
        <w:proofErr w:type="spellStart"/>
        <w:r w:rsidR="00393C50" w:rsidRPr="00AA009D">
          <w:rPr>
            <w:color w:val="000000"/>
          </w:rPr>
          <w:t>Keulert</w:t>
        </w:r>
      </w:ins>
      <w:ins w:id="1966" w:author="Hussam Hussein" w:date="2020-05-11T14:24:00Z">
        <w:r w:rsidR="003E6178" w:rsidRPr="00AA009D">
          <w:rPr>
            <w:color w:val="000000"/>
          </w:rPr>
          <w:t>z</w:t>
        </w:r>
      </w:ins>
      <w:proofErr w:type="spellEnd"/>
      <w:ins w:id="1967" w:author="tim liptrot" w:date="2020-05-04T14:00:00Z">
        <w:del w:id="1968" w:author="Hussam Hussein" w:date="2020-05-11T14:24:00Z">
          <w:r w:rsidR="00393C50" w:rsidRPr="00AA009D" w:rsidDel="003E6178">
            <w:rPr>
              <w:color w:val="000000"/>
            </w:rPr>
            <w:delText>s</w:delText>
          </w:r>
        </w:del>
        <w:r w:rsidR="00393C50" w:rsidRPr="00AA009D">
          <w:rPr>
            <w:color w:val="000000"/>
          </w:rPr>
          <w:t>, 2014).</w:t>
        </w:r>
      </w:ins>
      <w:ins w:id="1969" w:author="tim liptrot" w:date="2020-05-04T14:11:00Z">
        <w:r w:rsidR="00393C50" w:rsidRPr="00AA009D">
          <w:rPr>
            <w:color w:val="000000"/>
          </w:rPr>
          <w:t xml:space="preserve"> Each agribusiness was associated with an influential </w:t>
        </w:r>
      </w:ins>
      <w:ins w:id="1970" w:author="tim liptrot" w:date="2020-05-04T14:16:00Z">
        <w:r w:rsidR="00393C50" w:rsidRPr="00AA009D">
          <w:rPr>
            <w:color w:val="000000"/>
          </w:rPr>
          <w:t>family who used political appointees to support their resource access (ibid).</w:t>
        </w:r>
      </w:ins>
      <w:ins w:id="1971" w:author="tim liptrot" w:date="2020-05-04T14:11:00Z">
        <w:r w:rsidR="00393C50" w:rsidRPr="00AA009D">
          <w:rPr>
            <w:color w:val="000000"/>
          </w:rPr>
          <w:t xml:space="preserve"> </w:t>
        </w:r>
      </w:ins>
      <w:ins w:id="1972" w:author="tim liptrot" w:date="2020-05-04T14:00:00Z">
        <w:del w:id="1973" w:author="Hussam Hussein" w:date="2020-05-11T14:24:00Z">
          <w:r w:rsidR="00393C50" w:rsidRPr="00AA009D" w:rsidDel="003E6178">
            <w:rPr>
              <w:color w:val="000000"/>
            </w:rPr>
            <w:delText xml:space="preserve"> </w:delText>
          </w:r>
        </w:del>
      </w:ins>
      <w:ins w:id="1974" w:author="tim liptrot" w:date="2020-05-04T14:13:00Z">
        <w:r w:rsidR="00393C50" w:rsidRPr="00AA009D">
          <w:rPr>
            <w:color w:val="000000"/>
          </w:rPr>
          <w:t xml:space="preserve">Former prime minister Adnan </w:t>
        </w:r>
        <w:proofErr w:type="spellStart"/>
        <w:r w:rsidR="00393C50" w:rsidRPr="00AA009D">
          <w:rPr>
            <w:color w:val="000000"/>
          </w:rPr>
          <w:t>Badran</w:t>
        </w:r>
        <w:proofErr w:type="spellEnd"/>
        <w:r w:rsidR="00393C50" w:rsidRPr="00AA009D">
          <w:rPr>
            <w:color w:val="000000"/>
          </w:rPr>
          <w:t xml:space="preserve"> </w:t>
        </w:r>
      </w:ins>
      <w:ins w:id="1975" w:author="tim liptrot" w:date="2020-05-04T14:16:00Z">
        <w:r w:rsidR="00393C50" w:rsidRPr="00AA009D">
          <w:rPr>
            <w:color w:val="000000"/>
          </w:rPr>
          <w:t>was a shareholder and supported his</w:t>
        </w:r>
      </w:ins>
      <w:ins w:id="1976" w:author="tim liptrot" w:date="2020-05-04T14:14:00Z">
        <w:r w:rsidR="00393C50" w:rsidRPr="00AA009D">
          <w:rPr>
            <w:color w:val="000000"/>
          </w:rPr>
          <w:t xml:space="preserve"> </w:t>
        </w:r>
      </w:ins>
      <w:ins w:id="1977" w:author="tim liptrot" w:date="2020-05-04T14:16:00Z">
        <w:r w:rsidR="00393C50" w:rsidRPr="00AA009D">
          <w:rPr>
            <w:color w:val="000000"/>
          </w:rPr>
          <w:t>agribusiness</w:t>
        </w:r>
      </w:ins>
      <w:ins w:id="1978" w:author="tim liptrot" w:date="2020-05-04T14:14:00Z">
        <w:r w:rsidR="00393C50" w:rsidRPr="00AA009D">
          <w:rPr>
            <w:color w:val="000000"/>
          </w:rPr>
          <w:t xml:space="preserve"> in a tax dispute</w:t>
        </w:r>
      </w:ins>
      <w:ins w:id="1979" w:author="tim liptrot" w:date="2020-05-04T14:17:00Z">
        <w:r w:rsidR="00393C50" w:rsidRPr="00AA009D">
          <w:rPr>
            <w:color w:val="000000"/>
          </w:rPr>
          <w:t>, creating a public scandal</w:t>
        </w:r>
      </w:ins>
      <w:ins w:id="1980" w:author="tim liptrot" w:date="2020-05-04T14:14:00Z">
        <w:r w:rsidR="00393C50" w:rsidRPr="00AA009D">
          <w:rPr>
            <w:color w:val="000000"/>
          </w:rPr>
          <w:t xml:space="preserve"> (Yorke, </w:t>
        </w:r>
        <w:commentRangeStart w:id="1981"/>
        <w:r w:rsidR="00393C50" w:rsidRPr="00AA009D">
          <w:rPr>
            <w:color w:val="000000"/>
          </w:rPr>
          <w:t>201</w:t>
        </w:r>
      </w:ins>
      <w:commentRangeEnd w:id="1981"/>
      <w:ins w:id="1982" w:author="tim liptrot" w:date="2020-05-14T15:55:00Z">
        <w:r w:rsidR="009D215C" w:rsidRPr="00AA009D">
          <w:rPr>
            <w:color w:val="000000"/>
          </w:rPr>
          <w:t>3</w:t>
        </w:r>
      </w:ins>
      <w:del w:id="1983" w:author="tim liptrot" w:date="2020-05-14T15:55:00Z">
        <w:r w:rsidR="001604B7" w:rsidRPr="00AA009D" w:rsidDel="009D215C">
          <w:rPr>
            <w:rStyle w:val="CommentReference"/>
          </w:rPr>
          <w:commentReference w:id="1981"/>
        </w:r>
      </w:del>
      <w:ins w:id="1984" w:author="tim liptrot" w:date="2020-05-14T22:59:00Z">
        <w:r w:rsidR="00C53EE7" w:rsidRPr="00AA009D">
          <w:rPr>
            <w:color w:val="000000"/>
          </w:rPr>
          <w:t>)</w:t>
        </w:r>
      </w:ins>
      <w:ins w:id="1985" w:author="tim liptrot" w:date="2020-05-04T14:13:00Z">
        <w:r w:rsidR="00393C50" w:rsidRPr="00AA009D">
          <w:rPr>
            <w:color w:val="000000"/>
          </w:rPr>
          <w:t xml:space="preserve">. </w:t>
        </w:r>
      </w:ins>
      <w:ins w:id="1986" w:author="tim liptrot" w:date="2020-05-04T13:57:00Z">
        <w:r w:rsidR="00393C50" w:rsidRPr="00AA009D">
          <w:rPr>
            <w:color w:val="000000"/>
          </w:rPr>
          <w:t>Described by Yorke</w:t>
        </w:r>
      </w:ins>
      <w:ins w:id="1987" w:author="tim liptrot" w:date="2020-05-04T13:58:00Z">
        <w:r w:rsidR="00393C50" w:rsidRPr="00AA009D">
          <w:rPr>
            <w:color w:val="000000"/>
          </w:rPr>
          <w:t xml:space="preserve">, 2014 “special interest groups </w:t>
        </w:r>
        <w:commentRangeStart w:id="1988"/>
        <w:r w:rsidR="00393C50" w:rsidRPr="00AA009D">
          <w:rPr>
            <w:color w:val="000000"/>
          </w:rPr>
          <w:t xml:space="preserve">we able to </w:t>
        </w:r>
      </w:ins>
      <w:ins w:id="1989" w:author="tim liptrot" w:date="2020-05-14T15:55:00Z">
        <w:r w:rsidR="009D215C" w:rsidRPr="00AA009D">
          <w:rPr>
            <w:color w:val="000000"/>
          </w:rPr>
          <w:t>use</w:t>
        </w:r>
      </w:ins>
      <w:ins w:id="1990" w:author="tim liptrot" w:date="2020-05-04T13:58:00Z">
        <w:r w:rsidR="00393C50" w:rsidRPr="00AA009D">
          <w:rPr>
            <w:color w:val="000000"/>
          </w:rPr>
          <w:t xml:space="preserve"> </w:t>
        </w:r>
      </w:ins>
      <w:commentRangeEnd w:id="1988"/>
      <w:r w:rsidR="001604B7" w:rsidRPr="00AA009D">
        <w:rPr>
          <w:rStyle w:val="CommentReference"/>
        </w:rPr>
        <w:commentReference w:id="1988"/>
      </w:r>
      <w:ins w:id="1991" w:author="tim liptrot" w:date="2020-05-04T13:58:00Z">
        <w:r w:rsidR="00393C50" w:rsidRPr="00AA009D">
          <w:rPr>
            <w:color w:val="000000"/>
          </w:rPr>
          <w:t>their personal positions to lobby for access to water for their farms – which provided employment for their followers, to manipulate political ties to the centre,</w:t>
        </w:r>
      </w:ins>
      <w:ins w:id="1992" w:author="tim liptrot" w:date="2020-05-04T13:59:00Z">
        <w:r w:rsidR="00393C50" w:rsidRPr="00AA009D">
          <w:rPr>
            <w:color w:val="000000"/>
          </w:rPr>
          <w:t xml:space="preserve"> and (…) forge coalitions with citizens</w:t>
        </w:r>
      </w:ins>
      <w:ins w:id="1993" w:author="tim liptrot" w:date="2020-05-04T14:17:00Z">
        <w:r w:rsidR="00393C50" w:rsidRPr="00AA009D">
          <w:rPr>
            <w:color w:val="000000"/>
          </w:rPr>
          <w:t xml:space="preserve"> who would otherwise oppose their interests”</w:t>
        </w:r>
      </w:ins>
      <w:ins w:id="1994" w:author="tim liptrot" w:date="2020-05-04T14:18:00Z">
        <w:r w:rsidR="00393C50" w:rsidRPr="00AA009D">
          <w:rPr>
            <w:color w:val="000000"/>
          </w:rPr>
          <w:t>(68)</w:t>
        </w:r>
      </w:ins>
      <w:ins w:id="1995" w:author="tim liptrot" w:date="2020-05-04T14:17:00Z">
        <w:r w:rsidR="00393C50" w:rsidRPr="00AA009D">
          <w:rPr>
            <w:color w:val="000000"/>
          </w:rPr>
          <w:t>.</w:t>
        </w:r>
      </w:ins>
      <w:ins w:id="1996" w:author="tim liptrot" w:date="2020-05-04T21:29:00Z">
        <w:r w:rsidR="00393C50" w:rsidRPr="00AA009D">
          <w:rPr>
            <w:color w:val="000000"/>
          </w:rPr>
          <w:t xml:space="preserve"> </w:t>
        </w:r>
      </w:ins>
      <w:r w:rsidR="00C4037B" w:rsidRPr="00AA009D">
        <w:rPr>
          <w:color w:val="000000"/>
        </w:rPr>
        <w:t>However, the concession holders in Mudawara lacked a local non-elite support base, making them more vulnerable to expropriation.</w:t>
      </w:r>
    </w:p>
    <w:p w14:paraId="10A30816" w14:textId="6707C16C" w:rsidR="00163B0C" w:rsidRPr="00AA009D" w:rsidRDefault="00393C50" w:rsidP="00974B61">
      <w:pPr>
        <w:pBdr>
          <w:top w:val="nil"/>
          <w:left w:val="nil"/>
          <w:bottom w:val="nil"/>
          <w:right w:val="nil"/>
          <w:between w:val="nil"/>
        </w:pBdr>
        <w:rPr>
          <w:ins w:id="1997" w:author="tim liptrot" w:date="2020-05-03T16:31:00Z"/>
          <w:color w:val="000000"/>
        </w:rPr>
      </w:pPr>
      <w:ins w:id="1998" w:author="tim liptrot" w:date="2020-05-04T16:06:00Z">
        <w:r w:rsidRPr="00AA009D">
          <w:rPr>
            <w:i/>
            <w:iCs/>
            <w:color w:val="000000"/>
          </w:rPr>
          <w:t xml:space="preserve">Farm Closures and the </w:t>
        </w:r>
        <w:proofErr w:type="spellStart"/>
        <w:r w:rsidRPr="00AA009D">
          <w:rPr>
            <w:i/>
            <w:iCs/>
            <w:color w:val="000000"/>
          </w:rPr>
          <w:t>Disi</w:t>
        </w:r>
        <w:proofErr w:type="spellEnd"/>
        <w:r w:rsidRPr="00AA009D">
          <w:rPr>
            <w:i/>
            <w:iCs/>
            <w:color w:val="000000"/>
          </w:rPr>
          <w:t>-Amman Conveyance</w:t>
        </w:r>
      </w:ins>
    </w:p>
    <w:p w14:paraId="0F83F1A9" w14:textId="2A48532E" w:rsidR="00393C50" w:rsidRPr="00AA009D" w:rsidRDefault="00393C50" w:rsidP="00974B61">
      <w:pPr>
        <w:pBdr>
          <w:top w:val="nil"/>
          <w:left w:val="nil"/>
          <w:bottom w:val="nil"/>
          <w:right w:val="nil"/>
          <w:between w:val="nil"/>
        </w:pBdr>
        <w:rPr>
          <w:ins w:id="1999" w:author="tim liptrot" w:date="2020-05-04T18:07:00Z"/>
          <w:color w:val="000000"/>
        </w:rPr>
      </w:pPr>
      <w:ins w:id="2000" w:author="tim liptrot" w:date="2020-05-04T18:07:00Z">
        <w:r w:rsidRPr="00AA009D">
          <w:rPr>
            <w:color w:val="000000"/>
          </w:rPr>
          <w:t>By the</w:t>
        </w:r>
      </w:ins>
      <w:ins w:id="2001" w:author="tim liptrot" w:date="2020-05-04T18:08:00Z">
        <w:r w:rsidRPr="00AA009D">
          <w:rPr>
            <w:color w:val="000000"/>
          </w:rPr>
          <w:t xml:space="preserve"> start of construction in 2008, </w:t>
        </w:r>
      </w:ins>
      <w:r w:rsidR="00C4037B" w:rsidRPr="00AA009D">
        <w:rPr>
          <w:color w:val="000000"/>
        </w:rPr>
        <w:t>the evidence was clear that s</w:t>
      </w:r>
      <w:ins w:id="2002" w:author="tim liptrot" w:date="2020-05-04T18:08:00Z">
        <w:r w:rsidRPr="00AA009D">
          <w:rPr>
            <w:color w:val="000000"/>
          </w:rPr>
          <w:t xml:space="preserve">haring the aquifer between agricultural and M&amp;I consumption would </w:t>
        </w:r>
      </w:ins>
      <w:ins w:id="2003" w:author="tim liptrot" w:date="2020-05-04T18:09:00Z">
        <w:r w:rsidRPr="00AA009D">
          <w:rPr>
            <w:color w:val="000000"/>
          </w:rPr>
          <w:t xml:space="preserve">undermine the expense of the project and the quality of the water. The freshwater in </w:t>
        </w:r>
        <w:proofErr w:type="spellStart"/>
        <w:r w:rsidRPr="00AA009D">
          <w:rPr>
            <w:color w:val="000000"/>
          </w:rPr>
          <w:t>Disi</w:t>
        </w:r>
        <w:proofErr w:type="spellEnd"/>
        <w:r w:rsidRPr="00AA009D">
          <w:rPr>
            <w:color w:val="000000"/>
          </w:rPr>
          <w:t xml:space="preserve">, where the MWI eventually placed wellfields, lies underneath the saline </w:t>
        </w:r>
        <w:proofErr w:type="spellStart"/>
        <w:r w:rsidRPr="00AA009D">
          <w:rPr>
            <w:color w:val="000000"/>
          </w:rPr>
          <w:t>Khreim</w:t>
        </w:r>
        <w:proofErr w:type="spellEnd"/>
        <w:r w:rsidRPr="00AA009D">
          <w:rPr>
            <w:color w:val="000000"/>
          </w:rPr>
          <w:t xml:space="preserve"> aquifer, </w:t>
        </w:r>
      </w:ins>
      <w:ins w:id="2004" w:author="tim liptrot" w:date="2020-05-04T18:10:00Z">
        <w:r w:rsidRPr="00AA009D">
          <w:rPr>
            <w:color w:val="000000"/>
          </w:rPr>
          <w:t xml:space="preserve">which may leak into the freshwater. The MWI’s estimates </w:t>
        </w:r>
      </w:ins>
      <w:ins w:id="2005" w:author="tim liptrot" w:date="2020-05-04T18:11:00Z">
        <w:r w:rsidRPr="00AA009D">
          <w:rPr>
            <w:color w:val="000000"/>
          </w:rPr>
          <w:t xml:space="preserve">of aquifer volume were contested by lower estimates </w:t>
        </w:r>
      </w:ins>
      <w:ins w:id="2006" w:author="tim liptrot" w:date="2020-05-04T18:17:00Z">
        <w:r w:rsidRPr="00AA009D">
          <w:rPr>
            <w:color w:val="000000"/>
          </w:rPr>
          <w:t>from geologists (Salameh et al. 20</w:t>
        </w:r>
      </w:ins>
      <w:ins w:id="2007" w:author="tim liptrot" w:date="2020-05-04T18:18:00Z">
        <w:r w:rsidRPr="00AA009D">
          <w:rPr>
            <w:color w:val="000000"/>
          </w:rPr>
          <w:t xml:space="preserve">14). </w:t>
        </w:r>
      </w:ins>
      <w:r w:rsidR="00152F23">
        <w:rPr>
          <w:color w:val="000000"/>
        </w:rPr>
        <w:t>As</w:t>
      </w:r>
      <w:ins w:id="2008" w:author="tim liptrot" w:date="2020-05-04T18:27:00Z">
        <w:r w:rsidRPr="00AA009D">
          <w:rPr>
            <w:color w:val="000000"/>
          </w:rPr>
          <w:t xml:space="preserve"> MWI was already exaggerating its studies to claim that the aquifer could supply 1</w:t>
        </w:r>
      </w:ins>
      <w:ins w:id="2009" w:author="tim liptrot" w:date="2020-05-04T18:28:00Z">
        <w:r w:rsidRPr="00AA009D">
          <w:rPr>
            <w:color w:val="000000"/>
          </w:rPr>
          <w:t xml:space="preserve">25 MCM for 50 years, sharing the aquifer with agribusinesses extracting some </w:t>
        </w:r>
      </w:ins>
      <w:ins w:id="2010" w:author="tim liptrot" w:date="2020-05-04T18:29:00Z">
        <w:r w:rsidRPr="00AA009D">
          <w:rPr>
            <w:color w:val="000000"/>
          </w:rPr>
          <w:t>70-</w:t>
        </w:r>
      </w:ins>
      <w:ins w:id="2011" w:author="tim liptrot" w:date="2020-05-04T18:28:00Z">
        <w:r w:rsidRPr="00AA009D">
          <w:rPr>
            <w:color w:val="000000"/>
          </w:rPr>
          <w:t xml:space="preserve">80 MCM </w:t>
        </w:r>
      </w:ins>
      <w:r w:rsidR="00152F23">
        <w:rPr>
          <w:color w:val="000000"/>
        </w:rPr>
        <w:t xml:space="preserve">would jeopardize the </w:t>
      </w:r>
      <w:proofErr w:type="gramStart"/>
      <w:r w:rsidR="00152F23">
        <w:rPr>
          <w:color w:val="000000"/>
        </w:rPr>
        <w:t>billion dollar</w:t>
      </w:r>
      <w:proofErr w:type="gramEnd"/>
      <w:r w:rsidR="00152F23">
        <w:rPr>
          <w:color w:val="000000"/>
        </w:rPr>
        <w:t xml:space="preserve"> investment</w:t>
      </w:r>
      <w:ins w:id="2012" w:author="tim liptrot" w:date="2020-05-04T18:28:00Z">
        <w:r w:rsidRPr="00AA009D">
          <w:rPr>
            <w:color w:val="000000"/>
          </w:rPr>
          <w:t>.</w:t>
        </w:r>
      </w:ins>
    </w:p>
    <w:p w14:paraId="4D416948" w14:textId="5189C53A" w:rsidR="00393C50" w:rsidRPr="00AA009D" w:rsidRDefault="00393C50" w:rsidP="00974B61">
      <w:pPr>
        <w:pBdr>
          <w:top w:val="nil"/>
          <w:left w:val="nil"/>
          <w:bottom w:val="nil"/>
          <w:right w:val="nil"/>
          <w:between w:val="nil"/>
        </w:pBdr>
        <w:rPr>
          <w:ins w:id="2013" w:author="tim liptrot" w:date="2020-05-04T17:52:00Z"/>
          <w:color w:val="000000"/>
        </w:rPr>
      </w:pPr>
      <w:ins w:id="2014" w:author="tim liptrot" w:date="2020-05-04T16:46:00Z">
        <w:r w:rsidRPr="00AA009D">
          <w:rPr>
            <w:color w:val="000000"/>
          </w:rPr>
          <w:t xml:space="preserve">Jordan launched </w:t>
        </w:r>
      </w:ins>
      <w:ins w:id="2015" w:author="tim liptrot" w:date="2020-05-04T16:51:00Z">
        <w:r w:rsidRPr="00AA009D">
          <w:rPr>
            <w:color w:val="000000"/>
          </w:rPr>
          <w:t xml:space="preserve">an unsuccessful tender </w:t>
        </w:r>
      </w:ins>
      <w:ins w:id="2016" w:author="tim liptrot" w:date="2020-05-04T16:56:00Z">
        <w:r w:rsidRPr="00AA009D">
          <w:rPr>
            <w:color w:val="000000"/>
          </w:rPr>
          <w:t xml:space="preserve">call </w:t>
        </w:r>
      </w:ins>
      <w:ins w:id="2017" w:author="tim liptrot" w:date="2020-05-04T16:52:00Z">
        <w:r w:rsidRPr="00AA009D">
          <w:rPr>
            <w:color w:val="000000"/>
          </w:rPr>
          <w:t>for construction contractors in 2001</w:t>
        </w:r>
      </w:ins>
      <w:ins w:id="2018" w:author="tim liptrot" w:date="2020-05-04T16:56:00Z">
        <w:r w:rsidRPr="00AA009D">
          <w:rPr>
            <w:color w:val="000000"/>
          </w:rPr>
          <w:t xml:space="preserve">, </w:t>
        </w:r>
      </w:ins>
      <w:r w:rsidR="00152F23">
        <w:rPr>
          <w:color w:val="000000"/>
        </w:rPr>
        <w:t>due to low funding</w:t>
      </w:r>
      <w:ins w:id="2019" w:author="Hussam Hussein" w:date="2020-05-11T15:32:00Z">
        <w:r w:rsidR="00775C92" w:rsidRPr="00AA009D">
          <w:rPr>
            <w:color w:val="000000"/>
          </w:rPr>
          <w:t xml:space="preserve"> </w:t>
        </w:r>
      </w:ins>
      <w:ins w:id="2020" w:author="tim liptrot" w:date="2020-05-04T17:05:00Z">
        <w:r w:rsidRPr="00AA009D">
          <w:rPr>
            <w:color w:val="000000"/>
          </w:rPr>
          <w:t>(</w:t>
        </w:r>
        <w:proofErr w:type="spellStart"/>
        <w:r w:rsidRPr="00AA009D">
          <w:rPr>
            <w:color w:val="000000"/>
          </w:rPr>
          <w:t>Ferragin</w:t>
        </w:r>
      </w:ins>
      <w:ins w:id="2021" w:author="tim liptrot" w:date="2020-05-14T22:59:00Z">
        <w:r w:rsidR="00C53EE7" w:rsidRPr="00AA009D">
          <w:rPr>
            <w:color w:val="000000"/>
          </w:rPr>
          <w:t>a</w:t>
        </w:r>
      </w:ins>
      <w:proofErr w:type="spellEnd"/>
      <w:ins w:id="2022" w:author="tim liptrot" w:date="2020-05-04T17:05:00Z">
        <w:r w:rsidRPr="00AA009D">
          <w:rPr>
            <w:color w:val="000000"/>
          </w:rPr>
          <w:t xml:space="preserve"> and Greco, 2014)</w:t>
        </w:r>
      </w:ins>
      <w:ins w:id="2023" w:author="tim liptrot" w:date="2020-05-04T16:57:00Z">
        <w:r w:rsidRPr="00AA009D">
          <w:rPr>
            <w:color w:val="000000"/>
          </w:rPr>
          <w:t>. In 2002, the concessions expired</w:t>
        </w:r>
      </w:ins>
      <w:ins w:id="2024" w:author="Hussam Hussein" w:date="2020-05-11T15:32:00Z">
        <w:r w:rsidR="00775C92" w:rsidRPr="00AA009D">
          <w:rPr>
            <w:color w:val="000000"/>
          </w:rPr>
          <w:t>,</w:t>
        </w:r>
      </w:ins>
      <w:ins w:id="2025" w:author="tim liptrot" w:date="2020-05-04T16:57:00Z">
        <w:r w:rsidRPr="00AA009D">
          <w:rPr>
            <w:color w:val="000000"/>
          </w:rPr>
          <w:t xml:space="preserve"> and the Ministry </w:t>
        </w:r>
      </w:ins>
      <w:ins w:id="2026" w:author="tim liptrot" w:date="2020-05-04T16:58:00Z">
        <w:r w:rsidRPr="00AA009D">
          <w:rPr>
            <w:color w:val="000000"/>
          </w:rPr>
          <w:t>of Finance renewed them, showing a lack of commitment to creditor</w:t>
        </w:r>
      </w:ins>
      <w:ins w:id="2027" w:author="tim liptrot" w:date="2020-05-04T17:06:00Z">
        <w:r w:rsidRPr="00AA009D">
          <w:rPr>
            <w:color w:val="000000"/>
          </w:rPr>
          <w:t>s, sorel</w:t>
        </w:r>
      </w:ins>
      <w:ins w:id="2028" w:author="tim liptrot" w:date="2020-05-04T17:07:00Z">
        <w:r w:rsidRPr="00AA009D">
          <w:rPr>
            <w:color w:val="000000"/>
          </w:rPr>
          <w:t xml:space="preserve">y needed after the </w:t>
        </w:r>
        <w:r w:rsidRPr="00AA009D">
          <w:rPr>
            <w:color w:val="000000"/>
          </w:rPr>
          <w:lastRenderedPageBreak/>
          <w:t xml:space="preserve">tariff </w:t>
        </w:r>
        <w:proofErr w:type="gramStart"/>
        <w:r w:rsidRPr="00AA009D">
          <w:rPr>
            <w:color w:val="000000"/>
          </w:rPr>
          <w:t>conflicts(</w:t>
        </w:r>
        <w:proofErr w:type="gramEnd"/>
        <w:r w:rsidRPr="00AA009D">
          <w:rPr>
            <w:color w:val="000000"/>
          </w:rPr>
          <w:t xml:space="preserve">Pittman, 2004). </w:t>
        </w:r>
      </w:ins>
      <w:ins w:id="2029" w:author="tim liptrot" w:date="2020-05-04T17:09:00Z">
        <w:r w:rsidRPr="00AA009D">
          <w:rPr>
            <w:color w:val="000000"/>
          </w:rPr>
          <w:t xml:space="preserve">In 2006, the bid was relaunched and finalized with GAMA Energy for 1 billion USD, not including operation and maintenance. </w:t>
        </w:r>
      </w:ins>
      <w:ins w:id="2030" w:author="tim liptrot" w:date="2020-05-04T17:40:00Z">
        <w:r w:rsidRPr="00AA009D">
          <w:rPr>
            <w:color w:val="000000"/>
          </w:rPr>
          <w:t xml:space="preserve">Much of the funding came from Jordan’s creditors other than </w:t>
        </w:r>
        <w:proofErr w:type="spellStart"/>
        <w:r w:rsidRPr="00AA009D">
          <w:rPr>
            <w:color w:val="000000"/>
          </w:rPr>
          <w:t>KfW</w:t>
        </w:r>
        <w:proofErr w:type="spellEnd"/>
        <w:r w:rsidRPr="00AA009D">
          <w:rPr>
            <w:color w:val="000000"/>
          </w:rPr>
          <w:t xml:space="preserve"> and</w:t>
        </w:r>
      </w:ins>
      <w:ins w:id="2031" w:author="tim liptrot" w:date="2020-05-04T17:41:00Z">
        <w:r w:rsidRPr="00AA009D">
          <w:rPr>
            <w:color w:val="000000"/>
          </w:rPr>
          <w:t xml:space="preserve"> the World Bank</w:t>
        </w:r>
      </w:ins>
      <w:ins w:id="2032" w:author="tim liptrot" w:date="2020-05-15T14:47:00Z">
        <w:r w:rsidR="00032C0F" w:rsidRPr="00AA009D">
          <w:rPr>
            <w:color w:val="000000"/>
          </w:rPr>
          <w:t xml:space="preserve"> (Arab Banking Corporation, 2009)</w:t>
        </w:r>
      </w:ins>
      <w:ins w:id="2033" w:author="tim liptrot" w:date="2020-05-04T17:41:00Z">
        <w:r w:rsidRPr="00AA009D">
          <w:rPr>
            <w:color w:val="000000"/>
          </w:rPr>
          <w:t>: the US provided 250 million USD from</w:t>
        </w:r>
      </w:ins>
      <w:ins w:id="2034" w:author="tim liptrot" w:date="2020-05-04T17:42:00Z">
        <w:r w:rsidRPr="00AA009D">
          <w:rPr>
            <w:color w:val="000000"/>
          </w:rPr>
          <w:t xml:space="preserve"> the Overseas Private Investment Corporation</w:t>
        </w:r>
      </w:ins>
      <w:ins w:id="2035" w:author="tim liptrot" w:date="2020-05-04T17:43:00Z">
        <w:r w:rsidRPr="00AA009D">
          <w:rPr>
            <w:color w:val="000000"/>
          </w:rPr>
          <w:t xml:space="preserve"> (</w:t>
        </w:r>
      </w:ins>
      <w:r w:rsidR="00032C0F" w:rsidRPr="00AA009D">
        <w:rPr>
          <w:color w:val="000000"/>
        </w:rPr>
        <w:t>Development Finance Corporation [formerly OPIC]</w:t>
      </w:r>
      <w:ins w:id="2036" w:author="tim liptrot" w:date="2020-05-04T17:44:00Z">
        <w:r w:rsidRPr="00AA009D">
          <w:rPr>
            <w:color w:val="000000"/>
          </w:rPr>
          <w:t>, date unknown)</w:t>
        </w:r>
      </w:ins>
      <w:ins w:id="2037" w:author="tim liptrot" w:date="2020-05-04T17:42:00Z">
        <w:r w:rsidRPr="00AA009D">
          <w:rPr>
            <w:color w:val="000000"/>
          </w:rPr>
          <w:t xml:space="preserve">, </w:t>
        </w:r>
      </w:ins>
      <w:ins w:id="2038" w:author="tim liptrot" w:date="2020-05-04T17:45:00Z">
        <w:r w:rsidRPr="00AA009D">
          <w:rPr>
            <w:color w:val="000000"/>
          </w:rPr>
          <w:t xml:space="preserve">AFD and </w:t>
        </w:r>
        <w:proofErr w:type="spellStart"/>
        <w:r w:rsidRPr="00AA009D">
          <w:rPr>
            <w:color w:val="000000"/>
          </w:rPr>
          <w:t>Proparco</w:t>
        </w:r>
        <w:proofErr w:type="spellEnd"/>
        <w:r w:rsidRPr="00AA009D">
          <w:rPr>
            <w:color w:val="000000"/>
          </w:rPr>
          <w:t xml:space="preserve"> together provided </w:t>
        </w:r>
      </w:ins>
      <w:ins w:id="2039" w:author="tim liptrot" w:date="2020-05-04T17:46:00Z">
        <w:r w:rsidRPr="00AA009D">
          <w:rPr>
            <w:color w:val="000000"/>
          </w:rPr>
          <w:t>150 million USD</w:t>
        </w:r>
      </w:ins>
      <w:ins w:id="2040" w:author="Hussam Hussein" w:date="2020-05-11T15:33:00Z">
        <w:r w:rsidR="00775C92" w:rsidRPr="00AA009D">
          <w:rPr>
            <w:color w:val="000000"/>
          </w:rPr>
          <w:t xml:space="preserve"> </w:t>
        </w:r>
      </w:ins>
      <w:ins w:id="2041" w:author="tim liptrot" w:date="2020-05-04T17:46:00Z">
        <w:r w:rsidRPr="00AA009D">
          <w:rPr>
            <w:color w:val="000000"/>
          </w:rPr>
          <w:t>(AFD, 200</w:t>
        </w:r>
      </w:ins>
      <w:ins w:id="2042" w:author="tim liptrot" w:date="2020-05-14T23:04:00Z">
        <w:r w:rsidR="00C53EE7" w:rsidRPr="00AA009D">
          <w:rPr>
            <w:color w:val="000000"/>
          </w:rPr>
          <w:t>8</w:t>
        </w:r>
      </w:ins>
      <w:ins w:id="2043" w:author="tim liptrot" w:date="2020-05-04T17:46:00Z">
        <w:r w:rsidRPr="00AA009D">
          <w:rPr>
            <w:color w:val="000000"/>
          </w:rPr>
          <w:t xml:space="preserve">), and </w:t>
        </w:r>
      </w:ins>
      <w:ins w:id="2044" w:author="tim liptrot" w:date="2020-05-04T17:48:00Z">
        <w:r w:rsidRPr="00AA009D">
          <w:rPr>
            <w:color w:val="000000"/>
          </w:rPr>
          <w:t xml:space="preserve">the European Investment </w:t>
        </w:r>
      </w:ins>
      <w:ins w:id="2045" w:author="Hussam Hussein" w:date="2020-05-11T15:33:00Z">
        <w:r w:rsidR="00775C92" w:rsidRPr="00AA009D">
          <w:rPr>
            <w:color w:val="000000"/>
          </w:rPr>
          <w:t>B</w:t>
        </w:r>
      </w:ins>
      <w:ins w:id="2046" w:author="tim liptrot" w:date="2020-05-04T17:48:00Z">
        <w:del w:id="2047" w:author="Hussam Hussein" w:date="2020-05-11T15:33:00Z">
          <w:r w:rsidRPr="00AA009D" w:rsidDel="00775C92">
            <w:rPr>
              <w:color w:val="000000"/>
            </w:rPr>
            <w:delText>b</w:delText>
          </w:r>
        </w:del>
        <w:r w:rsidRPr="00AA009D">
          <w:rPr>
            <w:color w:val="000000"/>
          </w:rPr>
          <w:t>ank contributed 166 million USD (E</w:t>
        </w:r>
      </w:ins>
      <w:ins w:id="2048" w:author="tim liptrot" w:date="2020-05-14T23:04:00Z">
        <w:r w:rsidR="00C53EE7" w:rsidRPr="00AA009D">
          <w:rPr>
            <w:color w:val="000000"/>
          </w:rPr>
          <w:t>uropean Investment Ba</w:t>
        </w:r>
      </w:ins>
      <w:ins w:id="2049" w:author="tim liptrot" w:date="2020-05-14T23:05:00Z">
        <w:r w:rsidR="00C53EE7" w:rsidRPr="00AA009D">
          <w:rPr>
            <w:color w:val="000000"/>
          </w:rPr>
          <w:t>nk</w:t>
        </w:r>
      </w:ins>
      <w:ins w:id="2050" w:author="tim liptrot" w:date="2020-05-04T17:48:00Z">
        <w:r w:rsidRPr="00AA009D">
          <w:rPr>
            <w:color w:val="000000"/>
          </w:rPr>
          <w:t>, 2009)</w:t>
        </w:r>
      </w:ins>
      <w:ins w:id="2051" w:author="tim liptrot" w:date="2020-05-04T17:49:00Z">
        <w:r w:rsidRPr="00AA009D">
          <w:rPr>
            <w:color w:val="000000"/>
          </w:rPr>
          <w:t xml:space="preserve">. </w:t>
        </w:r>
      </w:ins>
      <w:ins w:id="2052" w:author="tim liptrot" w:date="2020-05-04T17:58:00Z">
        <w:r w:rsidRPr="00AA009D">
          <w:rPr>
            <w:color w:val="000000"/>
          </w:rPr>
          <w:t>At least 100 million further USD were provided by the Jordanian Social Security company (</w:t>
        </w:r>
        <w:proofErr w:type="spellStart"/>
        <w:r w:rsidRPr="00AA009D">
          <w:rPr>
            <w:color w:val="000000"/>
          </w:rPr>
          <w:t>Ferragin</w:t>
        </w:r>
      </w:ins>
      <w:ins w:id="2053" w:author="tim liptrot" w:date="2020-05-04T19:13:00Z">
        <w:r w:rsidRPr="00AA009D">
          <w:rPr>
            <w:color w:val="000000"/>
          </w:rPr>
          <w:t>a</w:t>
        </w:r>
      </w:ins>
      <w:proofErr w:type="spellEnd"/>
      <w:ins w:id="2054" w:author="tim liptrot" w:date="2020-05-04T17:58:00Z">
        <w:r w:rsidRPr="00AA009D">
          <w:rPr>
            <w:color w:val="000000"/>
          </w:rPr>
          <w:t xml:space="preserve"> and Greco, 2014).</w:t>
        </w:r>
      </w:ins>
    </w:p>
    <w:p w14:paraId="2B9AC92C" w14:textId="02483218" w:rsidR="00393C50" w:rsidRPr="00AA009D" w:rsidRDefault="00393C50" w:rsidP="00974B61">
      <w:pPr>
        <w:pBdr>
          <w:top w:val="nil"/>
          <w:left w:val="nil"/>
          <w:bottom w:val="nil"/>
          <w:right w:val="nil"/>
          <w:between w:val="nil"/>
        </w:pBdr>
        <w:rPr>
          <w:ins w:id="2055" w:author="tim liptrot" w:date="2020-05-04T19:10:00Z"/>
          <w:color w:val="000000"/>
        </w:rPr>
      </w:pPr>
      <w:ins w:id="2056" w:author="tim liptrot" w:date="2020-05-04T18:04:00Z">
        <w:r w:rsidRPr="00AA009D">
          <w:rPr>
            <w:color w:val="000000"/>
          </w:rPr>
          <w:t xml:space="preserve">In 2008 the </w:t>
        </w:r>
      </w:ins>
      <w:ins w:id="2057" w:author="tim liptrot" w:date="2020-05-04T18:05:00Z">
        <w:r w:rsidRPr="00AA009D">
          <w:rPr>
            <w:color w:val="000000"/>
          </w:rPr>
          <w:t xml:space="preserve">government offered the four agribusinesses farmland in Sudan that had been acquired </w:t>
        </w:r>
      </w:ins>
      <w:ins w:id="2058" w:author="tim liptrot" w:date="2020-05-04T19:04:00Z">
        <w:r w:rsidRPr="00AA009D">
          <w:rPr>
            <w:color w:val="000000"/>
          </w:rPr>
          <w:t>by a military-owned company, but was refused</w:t>
        </w:r>
      </w:ins>
      <w:ins w:id="2059" w:author="tim liptrot" w:date="2020-05-04T17:52:00Z">
        <w:r w:rsidRPr="00AA009D">
          <w:rPr>
            <w:color w:val="000000"/>
          </w:rPr>
          <w:t xml:space="preserve"> (</w:t>
        </w:r>
      </w:ins>
      <w:proofErr w:type="spellStart"/>
      <w:ins w:id="2060" w:author="tim liptrot" w:date="2020-05-14T23:05:00Z">
        <w:r w:rsidR="00D87DEE" w:rsidRPr="00AA009D">
          <w:rPr>
            <w:color w:val="000000"/>
          </w:rPr>
          <w:t>Keulertz</w:t>
        </w:r>
        <w:proofErr w:type="spellEnd"/>
        <w:r w:rsidR="00D87DEE" w:rsidRPr="00AA009D">
          <w:rPr>
            <w:color w:val="000000"/>
          </w:rPr>
          <w:t>,</w:t>
        </w:r>
      </w:ins>
      <w:ins w:id="2061" w:author="tim liptrot" w:date="2020-05-04T17:52:00Z">
        <w:r w:rsidRPr="00AA009D">
          <w:rPr>
            <w:color w:val="000000"/>
          </w:rPr>
          <w:t xml:space="preserve"> 201</w:t>
        </w:r>
      </w:ins>
      <w:ins w:id="2062" w:author="tim liptrot" w:date="2020-05-14T23:05:00Z">
        <w:r w:rsidR="00D87DEE" w:rsidRPr="00AA009D">
          <w:rPr>
            <w:color w:val="000000"/>
          </w:rPr>
          <w:t>4</w:t>
        </w:r>
      </w:ins>
      <w:ins w:id="2063" w:author="tim liptrot" w:date="2020-05-04T17:53:00Z">
        <w:r w:rsidRPr="00AA009D">
          <w:rPr>
            <w:color w:val="000000"/>
          </w:rPr>
          <w:t>).</w:t>
        </w:r>
      </w:ins>
      <w:ins w:id="2064" w:author="tim liptrot" w:date="2020-05-04T17:59:00Z">
        <w:r w:rsidRPr="00AA009D">
          <w:rPr>
            <w:color w:val="000000"/>
          </w:rPr>
          <w:t xml:space="preserve"> </w:t>
        </w:r>
      </w:ins>
      <w:ins w:id="2065" w:author="tim liptrot" w:date="2020-05-04T19:05:00Z">
        <w:r w:rsidRPr="00AA009D">
          <w:rPr>
            <w:color w:val="000000"/>
          </w:rPr>
          <w:t xml:space="preserve">In 2009 the government </w:t>
        </w:r>
      </w:ins>
      <w:ins w:id="2066" w:author="tim liptrot" w:date="2020-05-04T19:11:00Z">
        <w:r w:rsidRPr="00AA009D">
          <w:rPr>
            <w:color w:val="000000"/>
          </w:rPr>
          <w:t>publicly</w:t>
        </w:r>
      </w:ins>
      <w:ins w:id="2067" w:author="tim liptrot" w:date="2020-05-04T19:05:00Z">
        <w:r w:rsidRPr="00AA009D">
          <w:rPr>
            <w:color w:val="000000"/>
          </w:rPr>
          <w:t xml:space="preserve"> committed to withdrawing the concessions, only to renew them a year later (</w:t>
        </w:r>
        <w:proofErr w:type="spellStart"/>
        <w:r w:rsidRPr="00AA009D">
          <w:rPr>
            <w:color w:val="000000"/>
          </w:rPr>
          <w:t>Keulertz</w:t>
        </w:r>
        <w:proofErr w:type="spellEnd"/>
        <w:r w:rsidRPr="00AA009D">
          <w:rPr>
            <w:color w:val="000000"/>
          </w:rPr>
          <w:t xml:space="preserve">, 2014). </w:t>
        </w:r>
      </w:ins>
      <w:ins w:id="2068" w:author="tim liptrot" w:date="2020-05-04T19:06:00Z">
        <w:r w:rsidRPr="00AA009D">
          <w:rPr>
            <w:color w:val="000000"/>
          </w:rPr>
          <w:t xml:space="preserve">In 2013, </w:t>
        </w:r>
      </w:ins>
      <w:r w:rsidR="00AA780A" w:rsidRPr="00AA009D">
        <w:rPr>
          <w:color w:val="000000"/>
        </w:rPr>
        <w:t>completion of construction</w:t>
      </w:r>
      <w:ins w:id="2069" w:author="tim liptrot" w:date="2020-05-04T19:07:00Z">
        <w:r w:rsidRPr="00AA009D">
          <w:rPr>
            <w:color w:val="000000"/>
          </w:rPr>
          <w:t>,</w:t>
        </w:r>
      </w:ins>
      <w:ins w:id="2070" w:author="tim liptrot" w:date="2020-05-04T19:06:00Z">
        <w:r w:rsidRPr="00AA009D">
          <w:rPr>
            <w:color w:val="000000"/>
          </w:rPr>
          <w:t xml:space="preserve"> the farms operating in the </w:t>
        </w:r>
        <w:proofErr w:type="spellStart"/>
        <w:r w:rsidRPr="00AA009D">
          <w:rPr>
            <w:color w:val="000000"/>
          </w:rPr>
          <w:t>Mudawarra</w:t>
        </w:r>
        <w:proofErr w:type="spellEnd"/>
        <w:r w:rsidRPr="00AA009D">
          <w:rPr>
            <w:color w:val="000000"/>
          </w:rPr>
          <w:t xml:space="preserve"> area were forced to close</w:t>
        </w:r>
      </w:ins>
      <w:ins w:id="2071" w:author="tim liptrot" w:date="2020-05-04T19:07:00Z">
        <w:r w:rsidRPr="00AA009D">
          <w:rPr>
            <w:color w:val="000000"/>
          </w:rPr>
          <w:t xml:space="preserve">, after </w:t>
        </w:r>
      </w:ins>
      <w:ins w:id="2072" w:author="tim liptrot" w:date="2020-05-04T19:08:00Z">
        <w:r w:rsidRPr="00AA009D">
          <w:rPr>
            <w:color w:val="000000"/>
          </w:rPr>
          <w:t xml:space="preserve">lobbying by </w:t>
        </w:r>
      </w:ins>
      <w:proofErr w:type="spellStart"/>
      <w:ins w:id="2073" w:author="tim liptrot" w:date="2020-05-13T13:26:00Z">
        <w:r w:rsidR="00375785" w:rsidRPr="00AA009D">
          <w:rPr>
            <w:color w:val="000000"/>
          </w:rPr>
          <w:t>Hazim</w:t>
        </w:r>
      </w:ins>
      <w:proofErr w:type="spellEnd"/>
      <w:ins w:id="2074" w:author="tim liptrot" w:date="2020-05-04T19:08:00Z">
        <w:r w:rsidRPr="00AA009D">
          <w:rPr>
            <w:color w:val="000000"/>
          </w:rPr>
          <w:t xml:space="preserve"> El-Naser with the support of Ensour</w:t>
        </w:r>
      </w:ins>
      <w:ins w:id="2075" w:author="tim liptrot" w:date="2020-05-04T19:07:00Z">
        <w:r w:rsidRPr="00AA009D">
          <w:rPr>
            <w:color w:val="000000"/>
          </w:rPr>
          <w:t xml:space="preserve">. </w:t>
        </w:r>
      </w:ins>
      <w:proofErr w:type="gramStart"/>
      <w:ins w:id="2076" w:author="tim liptrot" w:date="2020-05-04T19:08:00Z">
        <w:r w:rsidRPr="00AA009D">
          <w:rPr>
            <w:color w:val="000000"/>
          </w:rPr>
          <w:t>A</w:t>
        </w:r>
        <w:proofErr w:type="gramEnd"/>
        <w:r w:rsidRPr="00AA009D">
          <w:rPr>
            <w:color w:val="000000"/>
          </w:rPr>
          <w:t xml:space="preserve"> MWI </w:t>
        </w:r>
      </w:ins>
      <w:ins w:id="2077" w:author="tim liptrot" w:date="2020-05-04T19:09:00Z">
        <w:r w:rsidRPr="00AA009D">
          <w:rPr>
            <w:color w:val="000000"/>
          </w:rPr>
          <w:t xml:space="preserve">policymaker described the debate “No one wanted to cooperate. Not the </w:t>
        </w:r>
      </w:ins>
      <w:ins w:id="2078" w:author="Hussam Hussein" w:date="2020-05-11T15:35:00Z">
        <w:r w:rsidR="00775C92" w:rsidRPr="00AA009D">
          <w:rPr>
            <w:color w:val="000000"/>
          </w:rPr>
          <w:t>M</w:t>
        </w:r>
      </w:ins>
      <w:ins w:id="2079" w:author="tim liptrot" w:date="2020-05-04T19:09:00Z">
        <w:del w:id="2080" w:author="Hussam Hussein" w:date="2020-05-11T15:35:00Z">
          <w:r w:rsidRPr="00AA009D" w:rsidDel="00775C92">
            <w:rPr>
              <w:color w:val="000000"/>
            </w:rPr>
            <w:delText>m</w:delText>
          </w:r>
        </w:del>
        <w:r w:rsidRPr="00AA009D">
          <w:rPr>
            <w:color w:val="000000"/>
          </w:rPr>
          <w:t xml:space="preserve">inistry of </w:t>
        </w:r>
      </w:ins>
      <w:ins w:id="2081" w:author="Hussam Hussein" w:date="2020-05-11T15:35:00Z">
        <w:r w:rsidR="00775C92" w:rsidRPr="00AA009D">
          <w:rPr>
            <w:color w:val="000000"/>
          </w:rPr>
          <w:t>F</w:t>
        </w:r>
      </w:ins>
      <w:ins w:id="2082" w:author="tim liptrot" w:date="2020-05-04T19:09:00Z">
        <w:del w:id="2083" w:author="Hussam Hussein" w:date="2020-05-11T15:35:00Z">
          <w:r w:rsidRPr="00AA009D" w:rsidDel="00775C92">
            <w:rPr>
              <w:color w:val="000000"/>
            </w:rPr>
            <w:delText>f</w:delText>
          </w:r>
        </w:del>
        <w:r w:rsidRPr="00AA009D">
          <w:rPr>
            <w:color w:val="000000"/>
          </w:rPr>
          <w:t xml:space="preserve">inance, not the </w:t>
        </w:r>
      </w:ins>
      <w:ins w:id="2084" w:author="Hussam Hussein" w:date="2020-05-11T15:35:00Z">
        <w:r w:rsidR="00775C92" w:rsidRPr="00AA009D">
          <w:rPr>
            <w:color w:val="000000"/>
          </w:rPr>
          <w:t>M</w:t>
        </w:r>
      </w:ins>
      <w:ins w:id="2085" w:author="tim liptrot" w:date="2020-05-04T19:09:00Z">
        <w:del w:id="2086" w:author="Hussam Hussein" w:date="2020-05-11T15:35:00Z">
          <w:r w:rsidRPr="00AA009D" w:rsidDel="00775C92">
            <w:rPr>
              <w:color w:val="000000"/>
            </w:rPr>
            <w:delText>m</w:delText>
          </w:r>
        </w:del>
        <w:r w:rsidRPr="00AA009D">
          <w:rPr>
            <w:color w:val="000000"/>
          </w:rPr>
          <w:t>inistr</w:t>
        </w:r>
        <w:del w:id="2087" w:author="Hussam Hussein" w:date="2020-05-11T15:35:00Z">
          <w:r w:rsidRPr="00AA009D" w:rsidDel="00775C92">
            <w:rPr>
              <w:color w:val="000000"/>
            </w:rPr>
            <w:delText>o</w:delText>
          </w:r>
        </w:del>
        <w:r w:rsidRPr="00AA009D">
          <w:rPr>
            <w:color w:val="000000"/>
          </w:rPr>
          <w:t>y of Agriculture, because they think supporting farmers is their mandate, the influential people of the farmers. They knew everybody and they kept hammering”</w:t>
        </w:r>
      </w:ins>
      <w:ins w:id="2088" w:author="tim liptrot" w:date="2020-05-04T19:10:00Z">
        <w:r w:rsidRPr="00AA009D">
          <w:rPr>
            <w:color w:val="000000"/>
          </w:rPr>
          <w:t xml:space="preserve"> (</w:t>
        </w:r>
      </w:ins>
      <w:ins w:id="2089" w:author="tim liptrot" w:date="2020-05-14T15:58:00Z">
        <w:r w:rsidR="00977F62" w:rsidRPr="00AA009D">
          <w:rPr>
            <w:color w:val="000000"/>
          </w:rPr>
          <w:t>i</w:t>
        </w:r>
      </w:ins>
      <w:ins w:id="2090" w:author="tim liptrot" w:date="2020-05-04T19:10:00Z">
        <w:r w:rsidRPr="00AA009D">
          <w:rPr>
            <w:color w:val="000000"/>
          </w:rPr>
          <w:t>nterview 9).</w:t>
        </w:r>
      </w:ins>
    </w:p>
    <w:p w14:paraId="3A22097A" w14:textId="4EB28305" w:rsidR="00E157D1" w:rsidRPr="00AA009D" w:rsidRDefault="00393C50" w:rsidP="00974B61">
      <w:pPr>
        <w:pBdr>
          <w:top w:val="nil"/>
          <w:left w:val="nil"/>
          <w:bottom w:val="nil"/>
          <w:right w:val="nil"/>
          <w:between w:val="nil"/>
        </w:pBdr>
        <w:rPr>
          <w:color w:val="000000"/>
        </w:rPr>
      </w:pPr>
      <w:ins w:id="2091" w:author="tim liptrot" w:date="2020-05-04T19:10:00Z">
        <w:r w:rsidRPr="00AA009D">
          <w:rPr>
            <w:color w:val="000000"/>
          </w:rPr>
          <w:t xml:space="preserve">The final deal closed the three farms in </w:t>
        </w:r>
        <w:proofErr w:type="spellStart"/>
        <w:r w:rsidRPr="00AA009D">
          <w:rPr>
            <w:color w:val="000000"/>
          </w:rPr>
          <w:t>Mud</w:t>
        </w:r>
      </w:ins>
      <w:ins w:id="2092" w:author="Hussam Hussein" w:date="2020-05-11T15:35:00Z">
        <w:r w:rsidR="00775C92" w:rsidRPr="00AA009D">
          <w:rPr>
            <w:color w:val="000000"/>
          </w:rPr>
          <w:t>a</w:t>
        </w:r>
      </w:ins>
      <w:ins w:id="2093" w:author="tim liptrot" w:date="2020-05-04T19:10:00Z">
        <w:r w:rsidRPr="00AA009D">
          <w:rPr>
            <w:color w:val="000000"/>
          </w:rPr>
          <w:t>warra</w:t>
        </w:r>
      </w:ins>
      <w:proofErr w:type="spellEnd"/>
      <w:ins w:id="2094" w:author="tim liptrot" w:date="2020-05-04T19:43:00Z">
        <w:r w:rsidRPr="00AA009D">
          <w:rPr>
            <w:color w:val="000000"/>
          </w:rPr>
          <w:t xml:space="preserve"> in 2013</w:t>
        </w:r>
      </w:ins>
      <w:ins w:id="2095" w:author="tim liptrot" w:date="2020-05-04T19:11:00Z">
        <w:r w:rsidRPr="00AA009D">
          <w:rPr>
            <w:color w:val="000000"/>
          </w:rPr>
          <w:t>. The</w:t>
        </w:r>
      </w:ins>
      <w:ins w:id="2096" w:author="tim liptrot" w:date="2020-05-04T19:43:00Z">
        <w:r w:rsidRPr="00AA009D">
          <w:rPr>
            <w:color w:val="000000"/>
          </w:rPr>
          <w:t>y remain</w:t>
        </w:r>
      </w:ins>
      <w:ins w:id="2097" w:author="tim liptrot" w:date="2020-05-04T19:11:00Z">
        <w:r w:rsidRPr="00AA009D">
          <w:rPr>
            <w:color w:val="000000"/>
          </w:rPr>
          <w:t xml:space="preserve"> closed</w:t>
        </w:r>
      </w:ins>
      <w:r w:rsidR="00AA780A" w:rsidRPr="00AA009D">
        <w:rPr>
          <w:color w:val="000000"/>
        </w:rPr>
        <w:t xml:space="preserve"> as of 2019</w:t>
      </w:r>
      <w:ins w:id="2098" w:author="tim liptrot" w:date="2020-05-04T19:12:00Z">
        <w:r w:rsidRPr="00AA009D">
          <w:rPr>
            <w:color w:val="000000"/>
          </w:rPr>
          <w:t xml:space="preserve"> (see figure 1).</w:t>
        </w:r>
      </w:ins>
      <w:r w:rsidR="00A61684" w:rsidRPr="00AA009D">
        <w:rPr>
          <w:color w:val="000000"/>
        </w:rPr>
        <w:t xml:space="preserve"> </w:t>
      </w:r>
      <w:r w:rsidR="00AA780A" w:rsidRPr="00AA009D">
        <w:rPr>
          <w:color w:val="000000"/>
        </w:rPr>
        <w:t>Despite the lateness</w:t>
      </w:r>
      <w:ins w:id="2099" w:author="tim liptrot" w:date="2020-05-04T19:43:00Z">
        <w:r w:rsidRPr="00AA009D">
          <w:rPr>
            <w:color w:val="000000"/>
          </w:rPr>
          <w:t xml:space="preserve">, </w:t>
        </w:r>
      </w:ins>
      <w:proofErr w:type="spellStart"/>
      <w:r w:rsidR="00AA780A" w:rsidRPr="00AA009D">
        <w:rPr>
          <w:color w:val="000000"/>
        </w:rPr>
        <w:t>Mudawarra</w:t>
      </w:r>
      <w:proofErr w:type="spellEnd"/>
      <w:ins w:id="2100" w:author="tim liptrot" w:date="2020-05-04T19:43:00Z">
        <w:r w:rsidRPr="00AA009D">
          <w:rPr>
            <w:color w:val="000000"/>
          </w:rPr>
          <w:t xml:space="preserve"> is the most impactful groundwater reallocation identified in Jordan. </w:t>
        </w:r>
      </w:ins>
      <w:r w:rsidR="00E157D1" w:rsidRPr="00AA009D">
        <w:rPr>
          <w:color w:val="000000"/>
        </w:rPr>
        <w:t xml:space="preserve">The government </w:t>
      </w:r>
      <w:r w:rsidR="00AA780A" w:rsidRPr="00AA009D">
        <w:rPr>
          <w:color w:val="000000"/>
        </w:rPr>
        <w:t>demonstrated</w:t>
      </w:r>
      <w:r w:rsidR="00E157D1" w:rsidRPr="00AA009D">
        <w:rPr>
          <w:color w:val="000000"/>
        </w:rPr>
        <w:t xml:space="preserve"> commitment </w:t>
      </w:r>
      <w:r w:rsidR="00AA780A" w:rsidRPr="00AA009D">
        <w:rPr>
          <w:color w:val="000000"/>
        </w:rPr>
        <w:t xml:space="preserve">in a </w:t>
      </w:r>
      <w:r w:rsidR="00E157D1" w:rsidRPr="00AA009D">
        <w:rPr>
          <w:color w:val="000000"/>
        </w:rPr>
        <w:t xml:space="preserve">subsequent agreement with Saudi Arabia banning </w:t>
      </w:r>
      <w:r w:rsidR="00152F23">
        <w:rPr>
          <w:color w:val="000000"/>
        </w:rPr>
        <w:t>agriculture in</w:t>
      </w:r>
      <w:r w:rsidR="00E157D1" w:rsidRPr="00AA009D">
        <w:rPr>
          <w:color w:val="000000"/>
        </w:rPr>
        <w:t xml:space="preserve"> </w:t>
      </w:r>
      <w:proofErr w:type="spellStart"/>
      <w:r w:rsidR="00E157D1" w:rsidRPr="00AA009D">
        <w:rPr>
          <w:color w:val="000000"/>
        </w:rPr>
        <w:t>Mudawarra</w:t>
      </w:r>
      <w:proofErr w:type="spellEnd"/>
      <w:r w:rsidR="00E157D1" w:rsidRPr="00AA009D">
        <w:rPr>
          <w:color w:val="000000"/>
        </w:rPr>
        <w:t xml:space="preserve"> and some 40 kilometres south into Saudi territory (Eckstein, 2015).</w:t>
      </w:r>
    </w:p>
    <w:p w14:paraId="759F0F2E" w14:textId="7A19CCC6" w:rsidR="00393C50" w:rsidRPr="00AA009D" w:rsidRDefault="00E157D1" w:rsidP="00974B61">
      <w:pPr>
        <w:pBdr>
          <w:top w:val="nil"/>
          <w:left w:val="nil"/>
          <w:bottom w:val="nil"/>
          <w:right w:val="nil"/>
          <w:between w:val="nil"/>
        </w:pBdr>
        <w:rPr>
          <w:ins w:id="2101" w:author="tim liptrot" w:date="2020-05-04T19:19:00Z"/>
          <w:color w:val="000000"/>
        </w:rPr>
      </w:pPr>
      <w:r w:rsidRPr="00AA009D">
        <w:rPr>
          <w:color w:val="000000"/>
        </w:rPr>
        <w:t xml:space="preserve">The </w:t>
      </w:r>
      <w:r w:rsidR="00AA780A" w:rsidRPr="00AA009D">
        <w:rPr>
          <w:color w:val="000000"/>
        </w:rPr>
        <w:t xml:space="preserve">pipeline was both </w:t>
      </w:r>
      <w:r w:rsidRPr="00AA009D">
        <w:rPr>
          <w:color w:val="000000"/>
        </w:rPr>
        <w:t xml:space="preserve">supply enhancement </w:t>
      </w:r>
      <w:r w:rsidR="00AA780A" w:rsidRPr="00AA009D">
        <w:rPr>
          <w:color w:val="000000"/>
        </w:rPr>
        <w:t xml:space="preserve">and </w:t>
      </w:r>
      <w:r w:rsidRPr="00AA009D">
        <w:rPr>
          <w:color w:val="000000"/>
        </w:rPr>
        <w:t>reallocatio</w:t>
      </w:r>
      <w:r w:rsidR="00AA780A" w:rsidRPr="00AA009D">
        <w:rPr>
          <w:color w:val="000000"/>
        </w:rPr>
        <w:t>n</w:t>
      </w:r>
      <w:r w:rsidRPr="00AA009D">
        <w:rPr>
          <w:color w:val="000000"/>
        </w:rPr>
        <w:t xml:space="preserve">. </w:t>
      </w:r>
      <w:ins w:id="2102" w:author="tim liptrot" w:date="2020-05-04T19:43:00Z">
        <w:r w:rsidR="00393C50" w:rsidRPr="00AA009D">
          <w:rPr>
            <w:color w:val="000000"/>
          </w:rPr>
          <w:t xml:space="preserve">The </w:t>
        </w:r>
      </w:ins>
      <w:ins w:id="2103" w:author="tim liptrot" w:date="2020-05-04T19:44:00Z">
        <w:r w:rsidR="00393C50" w:rsidRPr="00AA009D">
          <w:rPr>
            <w:color w:val="000000"/>
          </w:rPr>
          <w:t xml:space="preserve">MWI has stated their </w:t>
        </w:r>
      </w:ins>
      <w:ins w:id="2104" w:author="tim liptrot" w:date="2020-05-04T19:48:00Z">
        <w:r w:rsidR="00393C50" w:rsidRPr="00AA009D">
          <w:rPr>
            <w:color w:val="000000"/>
          </w:rPr>
          <w:t>extraction</w:t>
        </w:r>
      </w:ins>
      <w:ins w:id="2105" w:author="tim liptrot" w:date="2020-05-04T19:44:00Z">
        <w:r w:rsidR="00393C50" w:rsidRPr="00AA009D">
          <w:rPr>
            <w:color w:val="000000"/>
          </w:rPr>
          <w:t xml:space="preserve"> before shut-</w:t>
        </w:r>
      </w:ins>
      <w:ins w:id="2106" w:author="tim liptrot" w:date="2020-05-04T19:45:00Z">
        <w:r w:rsidR="00393C50" w:rsidRPr="00AA009D">
          <w:rPr>
            <w:color w:val="000000"/>
          </w:rPr>
          <w:t>down was 3</w:t>
        </w:r>
      </w:ins>
      <w:r w:rsidR="00AA780A" w:rsidRPr="00AA009D">
        <w:rPr>
          <w:color w:val="000000"/>
        </w:rPr>
        <w:t>0-35</w:t>
      </w:r>
      <w:ins w:id="2107" w:author="tim liptrot" w:date="2020-05-04T19:45:00Z">
        <w:r w:rsidR="00393C50" w:rsidRPr="00AA009D">
          <w:rPr>
            <w:color w:val="000000"/>
          </w:rPr>
          <w:t xml:space="preserve"> MCM, but staff noted that this number comes from the companies themselves, who had strong incentives to underestimate consumption</w:t>
        </w:r>
      </w:ins>
      <w:ins w:id="2108" w:author="tim liptrot" w:date="2020-05-04T19:46:00Z">
        <w:r w:rsidR="00393C50" w:rsidRPr="00AA009D">
          <w:rPr>
            <w:color w:val="000000"/>
          </w:rPr>
          <w:t xml:space="preserve"> to keep tariffs and publish pressure low</w:t>
        </w:r>
      </w:ins>
      <w:ins w:id="2109" w:author="tim liptrot" w:date="2020-05-04T19:45:00Z">
        <w:r w:rsidR="00393C50" w:rsidRPr="00AA009D">
          <w:rPr>
            <w:color w:val="000000"/>
          </w:rPr>
          <w:t xml:space="preserve">. The </w:t>
        </w:r>
      </w:ins>
      <w:ins w:id="2110" w:author="tim liptrot" w:date="2020-05-04T19:46:00Z">
        <w:r w:rsidR="00393C50" w:rsidRPr="00AA009D">
          <w:rPr>
            <w:color w:val="000000"/>
          </w:rPr>
          <w:t xml:space="preserve">WMI SEBAL-ET study in </w:t>
        </w:r>
        <w:proofErr w:type="spellStart"/>
        <w:r w:rsidR="00393C50" w:rsidRPr="00AA009D">
          <w:rPr>
            <w:color w:val="000000"/>
          </w:rPr>
          <w:t>Azraq</w:t>
        </w:r>
      </w:ins>
      <w:proofErr w:type="spellEnd"/>
      <w:ins w:id="2111" w:author="tim liptrot" w:date="2020-05-04T19:47:00Z">
        <w:r w:rsidR="00393C50" w:rsidRPr="00AA009D">
          <w:rPr>
            <w:color w:val="000000"/>
          </w:rPr>
          <w:t xml:space="preserve"> found </w:t>
        </w:r>
      </w:ins>
      <w:ins w:id="2112" w:author="tim liptrot" w:date="2020-05-04T19:48:00Z">
        <w:r w:rsidR="00393C50" w:rsidRPr="00AA009D">
          <w:rPr>
            <w:color w:val="000000"/>
          </w:rPr>
          <w:t>extraction double the WAJ numbers</w:t>
        </w:r>
      </w:ins>
      <w:ins w:id="2113" w:author="tim liptrot" w:date="2020-05-04T19:49:00Z">
        <w:r w:rsidR="00393C50" w:rsidRPr="00AA009D">
          <w:rPr>
            <w:color w:val="000000"/>
          </w:rPr>
          <w:t xml:space="preserve">, so </w:t>
        </w:r>
      </w:ins>
      <w:ins w:id="2114" w:author="tim liptrot" w:date="2020-05-04T19:50:00Z">
        <w:r w:rsidR="00393C50" w:rsidRPr="00AA009D">
          <w:rPr>
            <w:color w:val="000000"/>
          </w:rPr>
          <w:t>35 MCM/</w:t>
        </w:r>
        <w:proofErr w:type="spellStart"/>
        <w:r w:rsidR="00393C50" w:rsidRPr="00AA009D">
          <w:rPr>
            <w:color w:val="000000"/>
          </w:rPr>
          <w:t>yr</w:t>
        </w:r>
        <w:proofErr w:type="spellEnd"/>
        <w:r w:rsidR="00393C50" w:rsidRPr="00AA009D">
          <w:rPr>
            <w:color w:val="000000"/>
          </w:rPr>
          <w:t xml:space="preserve"> is likely an underestimate. In any case, the reduction in agricultural extraction is dwarfed by the increase in M&amp;I extraction</w:t>
        </w:r>
      </w:ins>
      <w:ins w:id="2115" w:author="tim liptrot" w:date="2020-05-04T19:57:00Z">
        <w:r w:rsidR="00393C50" w:rsidRPr="00AA009D">
          <w:rPr>
            <w:color w:val="000000"/>
          </w:rPr>
          <w:t xml:space="preserve"> by 125 MCM/</w:t>
        </w:r>
        <w:proofErr w:type="spellStart"/>
        <w:r w:rsidR="00393C50" w:rsidRPr="00AA009D">
          <w:rPr>
            <w:color w:val="000000"/>
          </w:rPr>
          <w:t>yr</w:t>
        </w:r>
      </w:ins>
      <w:proofErr w:type="spellEnd"/>
      <w:ins w:id="2116" w:author="tim liptrot" w:date="2020-05-14T15:53:00Z">
        <w:r w:rsidR="00165F2C" w:rsidRPr="00AA009D">
          <w:rPr>
            <w:color w:val="000000"/>
          </w:rPr>
          <w:t xml:space="preserve"> (MWI, 201</w:t>
        </w:r>
      </w:ins>
      <w:ins w:id="2117" w:author="tim liptrot" w:date="2020-05-14T23:06:00Z">
        <w:r w:rsidR="00D87DEE" w:rsidRPr="00AA009D">
          <w:rPr>
            <w:color w:val="000000"/>
          </w:rPr>
          <w:t>7</w:t>
        </w:r>
      </w:ins>
      <w:ins w:id="2118" w:author="tim liptrot" w:date="2020-05-14T15:53:00Z">
        <w:r w:rsidR="00165F2C" w:rsidRPr="00AA009D">
          <w:rPr>
            <w:color w:val="000000"/>
          </w:rPr>
          <w:t>)</w:t>
        </w:r>
      </w:ins>
      <w:ins w:id="2119" w:author="tim liptrot" w:date="2020-05-04T19:57:00Z">
        <w:r w:rsidR="00393C50" w:rsidRPr="00AA009D">
          <w:rPr>
            <w:color w:val="000000"/>
          </w:rPr>
          <w:t>.</w:t>
        </w:r>
      </w:ins>
      <w:r w:rsidR="0025600B" w:rsidRPr="00AA009D">
        <w:rPr>
          <w:color w:val="000000"/>
        </w:rPr>
        <w:t xml:space="preserve"> </w:t>
      </w:r>
      <w:r w:rsidRPr="00AA009D">
        <w:rPr>
          <w:color w:val="000000"/>
        </w:rPr>
        <w:t xml:space="preserve">A monitoring well in the area shows a tenfold increase in water level decline in 2013, </w:t>
      </w:r>
      <w:r w:rsidR="00AA780A" w:rsidRPr="00AA009D">
        <w:rPr>
          <w:color w:val="000000"/>
        </w:rPr>
        <w:t>corroborating the supply enhancement</w:t>
      </w:r>
      <w:r w:rsidRPr="00AA009D">
        <w:rPr>
          <w:color w:val="000000"/>
        </w:rPr>
        <w:t xml:space="preserve"> (MWI and BGR, 2019).</w:t>
      </w:r>
    </w:p>
    <w:p w14:paraId="60219079" w14:textId="249B5325" w:rsidR="00C23995" w:rsidRPr="00AA009D" w:rsidDel="00775C92" w:rsidRDefault="00393C50" w:rsidP="00974B61">
      <w:pPr>
        <w:pBdr>
          <w:top w:val="nil"/>
          <w:left w:val="nil"/>
          <w:bottom w:val="nil"/>
          <w:right w:val="nil"/>
          <w:between w:val="nil"/>
        </w:pBdr>
        <w:rPr>
          <w:del w:id="2120" w:author="Hussam Hussein" w:date="2020-05-11T15:40:00Z"/>
          <w:color w:val="000000"/>
        </w:rPr>
      </w:pPr>
      <w:ins w:id="2121" w:author="tim liptrot" w:date="2020-05-04T19:19:00Z">
        <w:r w:rsidRPr="00AA009D">
          <w:rPr>
            <w:color w:val="000000"/>
          </w:rPr>
          <w:t xml:space="preserve">As figure 2 shows, only the farms in the </w:t>
        </w:r>
        <w:proofErr w:type="spellStart"/>
        <w:r w:rsidRPr="00AA009D">
          <w:rPr>
            <w:color w:val="000000"/>
          </w:rPr>
          <w:t>Mudawarra</w:t>
        </w:r>
        <w:proofErr w:type="spellEnd"/>
        <w:r w:rsidRPr="00AA009D">
          <w:rPr>
            <w:color w:val="000000"/>
          </w:rPr>
          <w:t xml:space="preserve"> area</w:t>
        </w:r>
      </w:ins>
      <w:ins w:id="2122" w:author="tim liptrot" w:date="2020-05-04T19:20:00Z">
        <w:r w:rsidRPr="00AA009D">
          <w:rPr>
            <w:color w:val="000000"/>
          </w:rPr>
          <w:t xml:space="preserve"> were closed. </w:t>
        </w:r>
      </w:ins>
      <w:ins w:id="2123" w:author="tim liptrot" w:date="2020-05-04T19:23:00Z">
        <w:r w:rsidRPr="00AA009D">
          <w:rPr>
            <w:color w:val="000000"/>
          </w:rPr>
          <w:t xml:space="preserve">In the </w:t>
        </w:r>
        <w:proofErr w:type="spellStart"/>
        <w:r w:rsidRPr="00AA009D">
          <w:rPr>
            <w:color w:val="000000"/>
          </w:rPr>
          <w:t>Disah</w:t>
        </w:r>
        <w:proofErr w:type="spellEnd"/>
        <w:r w:rsidRPr="00AA009D">
          <w:rPr>
            <w:color w:val="000000"/>
          </w:rPr>
          <w:t xml:space="preserve"> area, some 40-50 kilometres away, </w:t>
        </w:r>
      </w:ins>
      <w:ins w:id="2124" w:author="tim liptrot" w:date="2020-05-04T19:38:00Z">
        <w:r w:rsidRPr="00AA009D">
          <w:rPr>
            <w:color w:val="000000"/>
          </w:rPr>
          <w:t>locally owned farms, the Masri-owned farms, and the</w:t>
        </w:r>
      </w:ins>
      <w:ins w:id="2125" w:author="tim liptrot" w:date="2020-05-04T19:39:00Z">
        <w:r w:rsidRPr="00AA009D">
          <w:rPr>
            <w:color w:val="000000"/>
          </w:rPr>
          <w:t xml:space="preserve"> expansive gardens for the</w:t>
        </w:r>
      </w:ins>
      <w:ins w:id="2126" w:author="tim liptrot" w:date="2020-05-04T19:38:00Z">
        <w:r w:rsidRPr="00AA009D">
          <w:rPr>
            <w:color w:val="000000"/>
          </w:rPr>
          <w:t xml:space="preserve"> hunting lodge of an </w:t>
        </w:r>
      </w:ins>
      <w:ins w:id="2127" w:author="Hussam Hussein" w:date="2020-05-11T15:36:00Z">
        <w:r w:rsidR="00775C92" w:rsidRPr="00AA009D">
          <w:rPr>
            <w:color w:val="000000"/>
          </w:rPr>
          <w:t>E</w:t>
        </w:r>
      </w:ins>
      <w:ins w:id="2128" w:author="tim liptrot" w:date="2020-05-04T19:39:00Z">
        <w:del w:id="2129" w:author="Hussam Hussein" w:date="2020-05-11T15:36:00Z">
          <w:r w:rsidRPr="00AA009D" w:rsidDel="00775C92">
            <w:rPr>
              <w:color w:val="000000"/>
            </w:rPr>
            <w:delText>e</w:delText>
          </w:r>
        </w:del>
        <w:r w:rsidRPr="00AA009D">
          <w:rPr>
            <w:color w:val="000000"/>
          </w:rPr>
          <w:t xml:space="preserve">mirati Sheikh </w:t>
        </w:r>
      </w:ins>
      <w:ins w:id="2130" w:author="tim liptrot" w:date="2020-05-04T19:40:00Z">
        <w:r w:rsidRPr="00AA009D">
          <w:rPr>
            <w:color w:val="000000"/>
          </w:rPr>
          <w:t>continued. Ministry policymakers argued</w:t>
        </w:r>
      </w:ins>
      <w:ins w:id="2131" w:author="tim liptrot" w:date="2020-05-04T19:41:00Z">
        <w:r w:rsidRPr="00AA009D">
          <w:rPr>
            <w:color w:val="000000"/>
          </w:rPr>
          <w:t xml:space="preserve"> that these wells </w:t>
        </w:r>
      </w:ins>
      <w:ins w:id="2132" w:author="tim liptrot" w:date="2020-05-04T19:42:00Z">
        <w:r w:rsidRPr="00AA009D">
          <w:rPr>
            <w:color w:val="000000"/>
          </w:rPr>
          <w:t>are too far to affect the M&amp;I fields and that the Masri family was too influential to shut down the farms.</w:t>
        </w:r>
      </w:ins>
      <w:ins w:id="2133" w:author="tim liptrot" w:date="2020-05-04T21:00:00Z">
        <w:r w:rsidRPr="00AA009D">
          <w:rPr>
            <w:color w:val="000000"/>
          </w:rPr>
          <w:t xml:space="preserve"> </w:t>
        </w:r>
      </w:ins>
      <w:r w:rsidR="00AA780A" w:rsidRPr="00AA009D">
        <w:rPr>
          <w:color w:val="000000"/>
        </w:rPr>
        <w:t>I</w:t>
      </w:r>
      <w:commentRangeStart w:id="2134"/>
      <w:ins w:id="2135" w:author="tim liptrot" w:date="2020-05-04T21:00:00Z">
        <w:r w:rsidRPr="00AA009D">
          <w:rPr>
            <w:color w:val="000000"/>
          </w:rPr>
          <w:t>n</w:t>
        </w:r>
      </w:ins>
      <w:commentRangeEnd w:id="2134"/>
      <w:r w:rsidR="00775C92" w:rsidRPr="00AA009D">
        <w:rPr>
          <w:rStyle w:val="CommentReference"/>
        </w:rPr>
        <w:commentReference w:id="2134"/>
      </w:r>
      <w:ins w:id="2136" w:author="tim liptrot" w:date="2020-05-04T21:00:00Z">
        <w:r w:rsidRPr="00AA009D">
          <w:rPr>
            <w:color w:val="000000"/>
          </w:rPr>
          <w:t xml:space="preserve"> 2009 a</w:t>
        </w:r>
      </w:ins>
      <w:ins w:id="2137" w:author="tim liptrot" w:date="2020-05-14T15:51:00Z">
        <w:r w:rsidR="00165F2C" w:rsidRPr="00AA009D">
          <w:rPr>
            <w:color w:val="000000"/>
            <w:rPrChange w:id="2138" w:author="tim liptrot" w:date="2020-05-14T15:53:00Z">
              <w:rPr>
                <w:color w:val="000000"/>
                <w:highlight w:val="yellow"/>
              </w:rPr>
            </w:rPrChange>
          </w:rPr>
          <w:t xml:space="preserve"> Masri family member</w:t>
        </w:r>
      </w:ins>
      <w:ins w:id="2139" w:author="tim liptrot" w:date="2020-05-04T21:00:00Z">
        <w:r w:rsidRPr="00AA009D">
          <w:rPr>
            <w:color w:val="000000"/>
          </w:rPr>
          <w:t xml:space="preserve"> was appointed Minister of Agriculture, </w:t>
        </w:r>
      </w:ins>
      <w:ins w:id="2140" w:author="tim liptrot" w:date="2020-05-04T21:01:00Z">
        <w:r w:rsidRPr="00AA009D">
          <w:rPr>
            <w:color w:val="000000"/>
          </w:rPr>
          <w:t>their original concessions were the largest</w:t>
        </w:r>
      </w:ins>
      <w:r w:rsidR="0025600B" w:rsidRPr="00AA009D">
        <w:rPr>
          <w:color w:val="000000"/>
        </w:rPr>
        <w:t xml:space="preserve"> (</w:t>
      </w:r>
      <w:proofErr w:type="spellStart"/>
      <w:r w:rsidR="0025600B" w:rsidRPr="00AA009D">
        <w:rPr>
          <w:color w:val="000000"/>
        </w:rPr>
        <w:t>Keulerts</w:t>
      </w:r>
      <w:proofErr w:type="spellEnd"/>
      <w:r w:rsidR="0025600B" w:rsidRPr="00AA009D">
        <w:rPr>
          <w:color w:val="000000"/>
        </w:rPr>
        <w:t>, 2014</w:t>
      </w:r>
      <w:ins w:id="2141" w:author="tim liptrot" w:date="2020-05-04T21:01:00Z">
        <w:r w:rsidRPr="00AA009D">
          <w:rPr>
            <w:color w:val="000000"/>
          </w:rPr>
          <w:t xml:space="preserve">), but </w:t>
        </w:r>
      </w:ins>
      <w:ins w:id="2142" w:author="tim liptrot" w:date="2020-05-04T21:02:00Z">
        <w:r w:rsidRPr="00AA009D">
          <w:rPr>
            <w:color w:val="000000"/>
          </w:rPr>
          <w:t xml:space="preserve">distance to the well fields is </w:t>
        </w:r>
      </w:ins>
      <w:r w:rsidR="00152F23">
        <w:rPr>
          <w:color w:val="000000"/>
        </w:rPr>
        <w:t>also plausible</w:t>
      </w:r>
      <w:ins w:id="2143" w:author="tim liptrot" w:date="2020-05-04T21:02:00Z">
        <w:r w:rsidRPr="00AA009D">
          <w:rPr>
            <w:color w:val="000000"/>
          </w:rPr>
          <w:t>.</w:t>
        </w:r>
      </w:ins>
    </w:p>
    <w:p w14:paraId="51AD3E3D" w14:textId="17B684F1" w:rsidR="00393C50" w:rsidRPr="00AA009D" w:rsidRDefault="00393C50" w:rsidP="00974B61">
      <w:pPr>
        <w:pBdr>
          <w:top w:val="nil"/>
          <w:left w:val="nil"/>
          <w:bottom w:val="nil"/>
          <w:right w:val="nil"/>
          <w:between w:val="nil"/>
        </w:pBdr>
        <w:rPr>
          <w:color w:val="000000"/>
        </w:rPr>
      </w:pPr>
    </w:p>
    <w:p w14:paraId="10AB9F1C" w14:textId="5016CDF1" w:rsidR="004906F6" w:rsidRPr="00AA009D" w:rsidRDefault="00C23995" w:rsidP="00974B61">
      <w:pPr>
        <w:pBdr>
          <w:top w:val="nil"/>
          <w:left w:val="nil"/>
          <w:bottom w:val="nil"/>
          <w:right w:val="nil"/>
          <w:between w:val="nil"/>
        </w:pBdr>
        <w:rPr>
          <w:color w:val="000000"/>
        </w:rPr>
      </w:pPr>
      <w:r w:rsidRPr="00AA009D">
        <w:rPr>
          <w:noProof/>
          <w:color w:val="000000"/>
        </w:rPr>
        <w:drawing>
          <wp:anchor distT="0" distB="0" distL="114300" distR="114300" simplePos="0" relativeHeight="251658240" behindDoc="0" locked="0" layoutInCell="1" allowOverlap="1" wp14:anchorId="3D85D2E3" wp14:editId="182431F8">
            <wp:simplePos x="0" y="0"/>
            <wp:positionH relativeFrom="column">
              <wp:posOffset>3305810</wp:posOffset>
            </wp:positionH>
            <wp:positionV relativeFrom="paragraph">
              <wp:posOffset>-19050</wp:posOffset>
            </wp:positionV>
            <wp:extent cx="3105150" cy="2264172"/>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5150" cy="2264172"/>
                    </a:xfrm>
                    <a:prstGeom prst="rect">
                      <a:avLst/>
                    </a:prstGeom>
                    <a:noFill/>
                    <a:ln>
                      <a:noFill/>
                    </a:ln>
                  </pic:spPr>
                </pic:pic>
              </a:graphicData>
            </a:graphic>
            <wp14:sizeRelH relativeFrom="page">
              <wp14:pctWidth>0</wp14:pctWidth>
            </wp14:sizeRelH>
            <wp14:sizeRelV relativeFrom="page">
              <wp14:pctHeight>0</wp14:pctHeight>
            </wp14:sizeRelV>
          </wp:anchor>
        </w:drawing>
      </w:r>
      <w:r w:rsidR="004906F6" w:rsidRPr="00AA009D">
        <w:rPr>
          <w:color w:val="000000"/>
        </w:rPr>
        <w:t xml:space="preserve"> </w:t>
      </w:r>
      <w:r w:rsidR="0044255A" w:rsidRPr="00AA009D">
        <w:rPr>
          <w:noProof/>
        </w:rPr>
        <w:drawing>
          <wp:inline distT="0" distB="0" distL="0" distR="0" wp14:anchorId="2C5214B3" wp14:editId="0178E082">
            <wp:extent cx="3108960" cy="2266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2402" cy="2305918"/>
                    </a:xfrm>
                    <a:prstGeom prst="rect">
                      <a:avLst/>
                    </a:prstGeom>
                    <a:noFill/>
                    <a:ln>
                      <a:noFill/>
                    </a:ln>
                  </pic:spPr>
                </pic:pic>
              </a:graphicData>
            </a:graphic>
          </wp:inline>
        </w:drawing>
      </w:r>
    </w:p>
    <w:p w14:paraId="12246509" w14:textId="235B9207" w:rsidR="00C23995" w:rsidRPr="00AA009D" w:rsidRDefault="00C23995" w:rsidP="00974B61">
      <w:pPr>
        <w:pBdr>
          <w:top w:val="nil"/>
          <w:left w:val="nil"/>
          <w:bottom w:val="nil"/>
          <w:right w:val="nil"/>
          <w:between w:val="nil"/>
        </w:pBdr>
        <w:rPr>
          <w:ins w:id="2144" w:author="tim liptrot" w:date="2020-05-04T21:02:00Z"/>
          <w:color w:val="000000"/>
          <w:sz w:val="18"/>
          <w:szCs w:val="18"/>
          <w:rPrChange w:id="2145" w:author="Hussam Hussein" w:date="2020-05-11T15:41:00Z">
            <w:rPr>
              <w:ins w:id="2146" w:author="tim liptrot" w:date="2020-05-04T21:02:00Z"/>
              <w:color w:val="000000"/>
            </w:rPr>
          </w:rPrChange>
        </w:rPr>
      </w:pPr>
      <w:commentRangeStart w:id="2147"/>
      <w:commentRangeStart w:id="2148"/>
      <w:r w:rsidRPr="00AA009D">
        <w:rPr>
          <w:color w:val="000000"/>
          <w:sz w:val="18"/>
          <w:szCs w:val="18"/>
          <w:rPrChange w:id="2149" w:author="Hussam Hussein" w:date="2020-05-11T15:41:00Z">
            <w:rPr>
              <w:color w:val="000000"/>
            </w:rPr>
          </w:rPrChange>
        </w:rPr>
        <w:lastRenderedPageBreak/>
        <w:t>Figure</w:t>
      </w:r>
      <w:commentRangeEnd w:id="2147"/>
      <w:r w:rsidR="00775C92" w:rsidRPr="00AA009D">
        <w:rPr>
          <w:rStyle w:val="CommentReference"/>
        </w:rPr>
        <w:commentReference w:id="2147"/>
      </w:r>
      <w:commentRangeEnd w:id="2148"/>
      <w:r w:rsidR="009D215C" w:rsidRPr="00AA009D">
        <w:rPr>
          <w:rStyle w:val="CommentReference"/>
        </w:rPr>
        <w:commentReference w:id="2148"/>
      </w:r>
      <w:r w:rsidRPr="00AA009D">
        <w:rPr>
          <w:color w:val="000000"/>
          <w:sz w:val="18"/>
          <w:szCs w:val="18"/>
          <w:rPrChange w:id="2150" w:author="Hussam Hussein" w:date="2020-05-11T15:41:00Z">
            <w:rPr>
              <w:color w:val="000000"/>
            </w:rPr>
          </w:rPrChange>
        </w:rPr>
        <w:t xml:space="preserve"> 1: NDVI map of </w:t>
      </w:r>
      <w:proofErr w:type="spellStart"/>
      <w:r w:rsidRPr="00AA009D">
        <w:rPr>
          <w:color w:val="000000"/>
          <w:sz w:val="18"/>
          <w:szCs w:val="18"/>
          <w:rPrChange w:id="2151" w:author="Hussam Hussein" w:date="2020-05-11T15:41:00Z">
            <w:rPr>
              <w:color w:val="000000"/>
            </w:rPr>
          </w:rPrChange>
        </w:rPr>
        <w:t>Mudawarra</w:t>
      </w:r>
      <w:proofErr w:type="spellEnd"/>
      <w:r w:rsidRPr="00AA009D">
        <w:rPr>
          <w:color w:val="000000"/>
          <w:sz w:val="18"/>
          <w:szCs w:val="18"/>
          <w:rPrChange w:id="2152" w:author="Hussam Hussein" w:date="2020-05-11T15:41:00Z">
            <w:rPr>
              <w:color w:val="000000"/>
            </w:rPr>
          </w:rPrChange>
        </w:rPr>
        <w:t xml:space="preserve"> (confined </w:t>
      </w:r>
      <w:proofErr w:type="spellStart"/>
      <w:r w:rsidRPr="00AA009D">
        <w:rPr>
          <w:color w:val="000000"/>
          <w:sz w:val="18"/>
          <w:szCs w:val="18"/>
          <w:rPrChange w:id="2153" w:author="Hussam Hussein" w:date="2020-05-11T15:41:00Z">
            <w:rPr>
              <w:color w:val="000000"/>
            </w:rPr>
          </w:rPrChange>
        </w:rPr>
        <w:t>Disi</w:t>
      </w:r>
      <w:proofErr w:type="spellEnd"/>
      <w:r w:rsidRPr="00AA009D">
        <w:rPr>
          <w:color w:val="000000"/>
          <w:sz w:val="18"/>
          <w:szCs w:val="18"/>
          <w:rPrChange w:id="2154" w:author="Hussam Hussein" w:date="2020-05-11T15:41:00Z">
            <w:rPr>
              <w:color w:val="000000"/>
            </w:rPr>
          </w:rPrChange>
        </w:rPr>
        <w:t xml:space="preserve"> aquifer) in 2012 (left) and in 2014 (right)/ The massive reduction in the cropped area confirms that the farms were closed. Note the reduction to just two functioning fields.</w:t>
      </w:r>
      <w:r w:rsidR="00A567AF" w:rsidRPr="00AA009D">
        <w:rPr>
          <w:color w:val="000000"/>
          <w:sz w:val="18"/>
          <w:szCs w:val="18"/>
          <w:rPrChange w:id="2155" w:author="Hussam Hussein" w:date="2020-05-11T15:41:00Z">
            <w:rPr>
              <w:color w:val="000000"/>
            </w:rPr>
          </w:rPrChange>
        </w:rPr>
        <w:t xml:space="preserve"> This conforms to accounts from MWI interviewees and </w:t>
      </w:r>
      <w:del w:id="2156" w:author="Hussam Hussein" w:date="2020-05-11T15:41:00Z">
        <w:r w:rsidR="00A567AF" w:rsidRPr="00AA009D" w:rsidDel="00775C92">
          <w:rPr>
            <w:color w:val="000000"/>
            <w:sz w:val="18"/>
            <w:szCs w:val="18"/>
            <w:rPrChange w:id="2157" w:author="Hussam Hussein" w:date="2020-05-11T15:41:00Z">
              <w:rPr>
                <w:color w:val="000000"/>
              </w:rPr>
            </w:rPrChange>
          </w:rPr>
          <w:delText>Pavel Borecky</w:delText>
        </w:r>
      </w:del>
      <w:ins w:id="2158" w:author="Hussam Hussein" w:date="2020-05-11T15:41:00Z">
        <w:r w:rsidR="00775C92" w:rsidRPr="00AA009D">
          <w:rPr>
            <w:color w:val="000000"/>
            <w:sz w:val="18"/>
            <w:szCs w:val="18"/>
          </w:rPr>
          <w:t>to a scholar</w:t>
        </w:r>
      </w:ins>
      <w:r w:rsidR="00A567AF" w:rsidRPr="00AA009D">
        <w:rPr>
          <w:color w:val="000000"/>
          <w:sz w:val="18"/>
          <w:szCs w:val="18"/>
          <w:rPrChange w:id="2159" w:author="Hussam Hussein" w:date="2020-05-11T15:41:00Z">
            <w:rPr>
              <w:color w:val="000000"/>
            </w:rPr>
          </w:rPrChange>
        </w:rPr>
        <w:t>.</w:t>
      </w:r>
    </w:p>
    <w:p w14:paraId="0EF992A8" w14:textId="30B07D20" w:rsidR="004906F6" w:rsidRPr="00AA009D" w:rsidRDefault="00C23995" w:rsidP="00974B61">
      <w:pPr>
        <w:pBdr>
          <w:top w:val="nil"/>
          <w:left w:val="nil"/>
          <w:bottom w:val="nil"/>
          <w:right w:val="nil"/>
          <w:between w:val="nil"/>
        </w:pBdr>
        <w:rPr>
          <w:color w:val="000000"/>
        </w:rPr>
      </w:pPr>
      <w:r w:rsidRPr="00AA009D">
        <w:rPr>
          <w:noProof/>
          <w:color w:val="000000"/>
        </w:rPr>
        <w:drawing>
          <wp:inline distT="0" distB="0" distL="0" distR="0" wp14:anchorId="36FAD933" wp14:editId="6D0770D9">
            <wp:extent cx="6096000" cy="335402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2169" cy="3379425"/>
                    </a:xfrm>
                    <a:prstGeom prst="rect">
                      <a:avLst/>
                    </a:prstGeom>
                    <a:noFill/>
                    <a:ln>
                      <a:noFill/>
                    </a:ln>
                  </pic:spPr>
                </pic:pic>
              </a:graphicData>
            </a:graphic>
          </wp:inline>
        </w:drawing>
      </w:r>
    </w:p>
    <w:p w14:paraId="05E85592" w14:textId="14666801" w:rsidR="00C23995" w:rsidRPr="00AA009D" w:rsidRDefault="00C23995" w:rsidP="00974B61">
      <w:pPr>
        <w:pBdr>
          <w:top w:val="nil"/>
          <w:left w:val="nil"/>
          <w:bottom w:val="nil"/>
          <w:right w:val="nil"/>
          <w:between w:val="nil"/>
        </w:pBdr>
        <w:rPr>
          <w:color w:val="000000"/>
        </w:rPr>
      </w:pPr>
      <w:r w:rsidRPr="00AA009D">
        <w:rPr>
          <w:noProof/>
          <w:color w:val="000000"/>
        </w:rPr>
        <w:drawing>
          <wp:inline distT="0" distB="0" distL="0" distR="0" wp14:anchorId="37B0A80F" wp14:editId="74AA852D">
            <wp:extent cx="6076950" cy="3343543"/>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1400" cy="3351494"/>
                    </a:xfrm>
                    <a:prstGeom prst="rect">
                      <a:avLst/>
                    </a:prstGeom>
                    <a:noFill/>
                    <a:ln>
                      <a:noFill/>
                    </a:ln>
                  </pic:spPr>
                </pic:pic>
              </a:graphicData>
            </a:graphic>
          </wp:inline>
        </w:drawing>
      </w:r>
    </w:p>
    <w:p w14:paraId="064F04C5" w14:textId="77777777" w:rsidR="00C23995" w:rsidRPr="00AA009D" w:rsidRDefault="00C23995" w:rsidP="00974B61">
      <w:pPr>
        <w:pBdr>
          <w:top w:val="nil"/>
          <w:left w:val="nil"/>
          <w:bottom w:val="nil"/>
          <w:right w:val="nil"/>
          <w:between w:val="nil"/>
        </w:pBdr>
        <w:rPr>
          <w:color w:val="000000"/>
        </w:rPr>
      </w:pPr>
    </w:p>
    <w:p w14:paraId="6703CE7D" w14:textId="2873B9C5" w:rsidR="00775C92" w:rsidRPr="00AA009D" w:rsidRDefault="004906F6" w:rsidP="00ED19C7">
      <w:pPr>
        <w:pBdr>
          <w:top w:val="nil"/>
          <w:left w:val="nil"/>
          <w:bottom w:val="nil"/>
          <w:right w:val="nil"/>
          <w:between w:val="nil"/>
        </w:pBdr>
        <w:rPr>
          <w:color w:val="000000"/>
          <w:sz w:val="18"/>
          <w:szCs w:val="18"/>
        </w:rPr>
      </w:pPr>
      <w:r w:rsidRPr="00AA009D">
        <w:rPr>
          <w:color w:val="000000"/>
          <w:sz w:val="18"/>
          <w:szCs w:val="18"/>
          <w:rPrChange w:id="2160" w:author="Hussam Hussein" w:date="2020-05-11T15:42:00Z">
            <w:rPr>
              <w:color w:val="000000"/>
            </w:rPr>
          </w:rPrChange>
        </w:rPr>
        <w:t xml:space="preserve">Figure </w:t>
      </w:r>
      <w:r w:rsidR="00C23995" w:rsidRPr="00AA009D">
        <w:rPr>
          <w:color w:val="000000"/>
          <w:sz w:val="18"/>
          <w:szCs w:val="18"/>
          <w:rPrChange w:id="2161" w:author="Hussam Hussein" w:date="2020-05-11T15:42:00Z">
            <w:rPr>
              <w:color w:val="000000"/>
            </w:rPr>
          </w:rPrChange>
        </w:rPr>
        <w:t>2</w:t>
      </w:r>
      <w:r w:rsidRPr="00AA009D">
        <w:rPr>
          <w:color w:val="000000"/>
          <w:sz w:val="18"/>
          <w:szCs w:val="18"/>
          <w:rPrChange w:id="2162" w:author="Hussam Hussein" w:date="2020-05-11T15:42:00Z">
            <w:rPr>
              <w:color w:val="000000"/>
            </w:rPr>
          </w:rPrChange>
        </w:rPr>
        <w:t xml:space="preserve">: </w:t>
      </w:r>
      <w:proofErr w:type="spellStart"/>
      <w:r w:rsidR="00C23995" w:rsidRPr="00AA009D">
        <w:rPr>
          <w:color w:val="000000"/>
          <w:sz w:val="18"/>
          <w:szCs w:val="18"/>
          <w:rPrChange w:id="2163" w:author="Hussam Hussein" w:date="2020-05-11T15:42:00Z">
            <w:rPr>
              <w:color w:val="000000"/>
            </w:rPr>
          </w:rPrChange>
        </w:rPr>
        <w:t>Disah</w:t>
      </w:r>
      <w:proofErr w:type="spellEnd"/>
      <w:r w:rsidR="00C23995" w:rsidRPr="00AA009D">
        <w:rPr>
          <w:color w:val="000000"/>
          <w:sz w:val="18"/>
          <w:szCs w:val="18"/>
          <w:rPrChange w:id="2164" w:author="Hussam Hussein" w:date="2020-05-11T15:42:00Z">
            <w:rPr>
              <w:color w:val="000000"/>
            </w:rPr>
          </w:rPrChange>
        </w:rPr>
        <w:t xml:space="preserve"> area (unconfined </w:t>
      </w:r>
      <w:proofErr w:type="spellStart"/>
      <w:r w:rsidR="00C23995" w:rsidRPr="00AA009D">
        <w:rPr>
          <w:color w:val="000000"/>
          <w:sz w:val="18"/>
          <w:szCs w:val="18"/>
          <w:rPrChange w:id="2165" w:author="Hussam Hussein" w:date="2020-05-11T15:42:00Z">
            <w:rPr>
              <w:color w:val="000000"/>
            </w:rPr>
          </w:rPrChange>
        </w:rPr>
        <w:t>Disi</w:t>
      </w:r>
      <w:proofErr w:type="spellEnd"/>
      <w:r w:rsidR="00C23995" w:rsidRPr="00AA009D">
        <w:rPr>
          <w:color w:val="000000"/>
          <w:sz w:val="18"/>
          <w:szCs w:val="18"/>
          <w:rPrChange w:id="2166" w:author="Hussam Hussein" w:date="2020-05-11T15:42:00Z">
            <w:rPr>
              <w:color w:val="000000"/>
            </w:rPr>
          </w:rPrChange>
        </w:rPr>
        <w:t>) in 2012 (top) and 2014 (bottom)</w:t>
      </w:r>
      <w:r w:rsidRPr="00AA009D">
        <w:rPr>
          <w:color w:val="000000"/>
          <w:sz w:val="18"/>
          <w:szCs w:val="18"/>
          <w:rPrChange w:id="2167" w:author="Hussam Hussein" w:date="2020-05-11T15:42:00Z">
            <w:rPr>
              <w:color w:val="000000"/>
            </w:rPr>
          </w:rPrChange>
        </w:rPr>
        <w:t xml:space="preserve">. </w:t>
      </w:r>
      <w:r w:rsidR="00C23995" w:rsidRPr="00AA009D">
        <w:rPr>
          <w:color w:val="000000"/>
          <w:sz w:val="18"/>
          <w:szCs w:val="18"/>
          <w:rPrChange w:id="2168" w:author="Hussam Hussein" w:date="2020-05-11T15:42:00Z">
            <w:rPr>
              <w:color w:val="000000"/>
            </w:rPr>
          </w:rPrChange>
        </w:rPr>
        <w:t xml:space="preserve">The town of </w:t>
      </w:r>
      <w:proofErr w:type="spellStart"/>
      <w:r w:rsidR="00C23995" w:rsidRPr="00AA009D">
        <w:rPr>
          <w:color w:val="000000"/>
          <w:sz w:val="18"/>
          <w:szCs w:val="18"/>
          <w:rPrChange w:id="2169" w:author="Hussam Hussein" w:date="2020-05-11T15:42:00Z">
            <w:rPr>
              <w:color w:val="000000"/>
            </w:rPr>
          </w:rPrChange>
        </w:rPr>
        <w:t>Disah</w:t>
      </w:r>
      <w:proofErr w:type="spellEnd"/>
      <w:r w:rsidR="00C23995" w:rsidRPr="00AA009D">
        <w:rPr>
          <w:color w:val="000000"/>
          <w:sz w:val="18"/>
          <w:szCs w:val="18"/>
          <w:rPrChange w:id="2170" w:author="Hussam Hussein" w:date="2020-05-11T15:42:00Z">
            <w:rPr>
              <w:color w:val="000000"/>
            </w:rPr>
          </w:rPrChange>
        </w:rPr>
        <w:t xml:space="preserve"> in the top left. Locally owned farms were not affected. The </w:t>
      </w:r>
      <w:proofErr w:type="gramStart"/>
      <w:r w:rsidR="00C23995" w:rsidRPr="00AA009D">
        <w:rPr>
          <w:color w:val="000000"/>
          <w:sz w:val="18"/>
          <w:szCs w:val="18"/>
          <w:rPrChange w:id="2171" w:author="Hussam Hussein" w:date="2020-05-11T15:42:00Z">
            <w:rPr>
              <w:color w:val="000000"/>
            </w:rPr>
          </w:rPrChange>
        </w:rPr>
        <w:t>three pointed</w:t>
      </w:r>
      <w:proofErr w:type="gramEnd"/>
      <w:r w:rsidR="00C23995" w:rsidRPr="00AA009D">
        <w:rPr>
          <w:color w:val="000000"/>
          <w:sz w:val="18"/>
          <w:szCs w:val="18"/>
          <w:rPrChange w:id="2172" w:author="Hussam Hussein" w:date="2020-05-11T15:42:00Z">
            <w:rPr>
              <w:color w:val="000000"/>
            </w:rPr>
          </w:rPrChange>
        </w:rPr>
        <w:t xml:space="preserve"> object near the </w:t>
      </w:r>
      <w:del w:id="2173" w:author="tim liptrot" w:date="2020-05-14T15:54:00Z">
        <w:r w:rsidR="00C23995" w:rsidRPr="00AA009D" w:rsidDel="00165F2C">
          <w:rPr>
            <w:color w:val="000000"/>
            <w:sz w:val="18"/>
            <w:szCs w:val="18"/>
            <w:rPrChange w:id="2174" w:author="Hussam Hussein" w:date="2020-05-11T15:42:00Z">
              <w:rPr>
                <w:color w:val="000000"/>
              </w:rPr>
            </w:rPrChange>
          </w:rPr>
          <w:delText>center</w:delText>
        </w:r>
      </w:del>
      <w:ins w:id="2175" w:author="tim liptrot" w:date="2020-05-14T15:54:00Z">
        <w:r w:rsidR="00165F2C" w:rsidRPr="00AA009D">
          <w:rPr>
            <w:color w:val="000000"/>
            <w:sz w:val="18"/>
            <w:szCs w:val="18"/>
          </w:rPr>
          <w:t>centre</w:t>
        </w:r>
      </w:ins>
      <w:r w:rsidR="00C23995" w:rsidRPr="00AA009D">
        <w:rPr>
          <w:color w:val="000000"/>
          <w:sz w:val="18"/>
          <w:szCs w:val="18"/>
          <w:rPrChange w:id="2176" w:author="Hussam Hussein" w:date="2020-05-11T15:42:00Z">
            <w:rPr>
              <w:color w:val="000000"/>
            </w:rPr>
          </w:rPrChange>
        </w:rPr>
        <w:t xml:space="preserve"> is the hunting lodge, which was also exempted. The Rum company (owned by the Masri family) was mandated to reduce their water use form 35 MCM to 15 MCM. Some change in the cropped area is </w:t>
      </w:r>
      <w:proofErr w:type="gramStart"/>
      <w:r w:rsidR="00C23995" w:rsidRPr="00AA009D">
        <w:rPr>
          <w:color w:val="000000"/>
          <w:sz w:val="18"/>
          <w:szCs w:val="18"/>
          <w:rPrChange w:id="2177" w:author="Hussam Hussein" w:date="2020-05-11T15:42:00Z">
            <w:rPr>
              <w:color w:val="000000"/>
            </w:rPr>
          </w:rPrChange>
        </w:rPr>
        <w:t>visible, but</w:t>
      </w:r>
      <w:proofErr w:type="gramEnd"/>
      <w:r w:rsidR="00C23995" w:rsidRPr="00AA009D">
        <w:rPr>
          <w:color w:val="000000"/>
          <w:sz w:val="18"/>
          <w:szCs w:val="18"/>
          <w:rPrChange w:id="2178" w:author="Hussam Hussein" w:date="2020-05-11T15:42:00Z">
            <w:rPr>
              <w:color w:val="000000"/>
            </w:rPr>
          </w:rPrChange>
        </w:rPr>
        <w:t xml:space="preserve"> should not be used to infer compliance/noncompliance. NDVI does not correlate uniformly with water use a</w:t>
      </w:r>
      <w:r w:rsidR="00A567AF" w:rsidRPr="00AA009D">
        <w:rPr>
          <w:color w:val="000000"/>
          <w:sz w:val="18"/>
          <w:szCs w:val="18"/>
          <w:rPrChange w:id="2179" w:author="Hussam Hussein" w:date="2020-05-11T15:42:00Z">
            <w:rPr>
              <w:color w:val="000000"/>
            </w:rPr>
          </w:rPrChange>
        </w:rPr>
        <w:t>nd noise due to weather, seasonal variations, and LANDSAT’s own schedule limits comparability.</w:t>
      </w:r>
    </w:p>
    <w:p w14:paraId="6F42C5FC" w14:textId="21E504A2" w:rsidR="00393C50" w:rsidRPr="00AA009D" w:rsidRDefault="007A1546" w:rsidP="00974B61">
      <w:pPr>
        <w:pBdr>
          <w:top w:val="nil"/>
          <w:left w:val="nil"/>
          <w:bottom w:val="nil"/>
          <w:right w:val="nil"/>
          <w:between w:val="nil"/>
        </w:pBdr>
        <w:rPr>
          <w:ins w:id="2180" w:author="tim liptrot" w:date="2020-05-04T21:03:00Z"/>
          <w:i/>
          <w:iCs/>
          <w:color w:val="000000"/>
        </w:rPr>
      </w:pPr>
      <w:r w:rsidRPr="00AA009D">
        <w:rPr>
          <w:i/>
          <w:iCs/>
          <w:color w:val="000000"/>
        </w:rPr>
        <w:lastRenderedPageBreak/>
        <w:t xml:space="preserve">A broad coalition supporting closures in </w:t>
      </w:r>
      <w:proofErr w:type="spellStart"/>
      <w:r w:rsidRPr="00AA009D">
        <w:rPr>
          <w:i/>
          <w:iCs/>
          <w:color w:val="000000"/>
        </w:rPr>
        <w:t>Disi-Mudawarra</w:t>
      </w:r>
      <w:proofErr w:type="spellEnd"/>
    </w:p>
    <w:p w14:paraId="29128C12" w14:textId="4C1378FF" w:rsidR="00393C50" w:rsidRPr="00AA009D" w:rsidRDefault="00393C50" w:rsidP="00E157D1">
      <w:pPr>
        <w:pBdr>
          <w:top w:val="nil"/>
          <w:left w:val="nil"/>
          <w:bottom w:val="nil"/>
          <w:right w:val="nil"/>
          <w:between w:val="nil"/>
        </w:pBdr>
        <w:rPr>
          <w:ins w:id="2181" w:author="tim liptrot" w:date="2020-05-04T21:17:00Z"/>
          <w:color w:val="000000"/>
        </w:rPr>
      </w:pPr>
      <w:ins w:id="2182" w:author="tim liptrot" w:date="2020-05-04T21:08:00Z">
        <w:r w:rsidRPr="00AA009D">
          <w:rPr>
            <w:color w:val="000000"/>
          </w:rPr>
          <w:t xml:space="preserve">Without the threat of instability in East Amman to escalate the issue, </w:t>
        </w:r>
      </w:ins>
      <w:ins w:id="2183" w:author="tim liptrot" w:date="2020-05-04T21:09:00Z">
        <w:r w:rsidRPr="00AA009D">
          <w:rPr>
            <w:color w:val="000000"/>
          </w:rPr>
          <w:t xml:space="preserve">the </w:t>
        </w:r>
      </w:ins>
      <w:proofErr w:type="spellStart"/>
      <w:ins w:id="2184" w:author="Hussam Hussein" w:date="2020-05-11T15:45:00Z">
        <w:r w:rsidR="00E90476" w:rsidRPr="00AA009D">
          <w:rPr>
            <w:color w:val="000000"/>
          </w:rPr>
          <w:t>M</w:t>
        </w:r>
      </w:ins>
      <w:ins w:id="2185" w:author="tim liptrot" w:date="2020-05-04T21:09:00Z">
        <w:del w:id="2186" w:author="Hussam Hussein" w:date="2020-05-11T15:45:00Z">
          <w:r w:rsidRPr="00AA009D" w:rsidDel="00E90476">
            <w:rPr>
              <w:color w:val="000000"/>
            </w:rPr>
            <w:delText>m</w:delText>
          </w:r>
        </w:del>
        <w:r w:rsidRPr="00AA009D">
          <w:rPr>
            <w:color w:val="000000"/>
          </w:rPr>
          <w:t>udawarra</w:t>
        </w:r>
        <w:proofErr w:type="spellEnd"/>
        <w:r w:rsidRPr="00AA009D">
          <w:rPr>
            <w:color w:val="000000"/>
          </w:rPr>
          <w:t xml:space="preserve"> closures would not have occurred. </w:t>
        </w:r>
      </w:ins>
      <w:ins w:id="2187" w:author="tim liptrot" w:date="2020-05-04T21:11:00Z">
        <w:r w:rsidRPr="00AA009D">
          <w:rPr>
            <w:color w:val="000000"/>
          </w:rPr>
          <w:t xml:space="preserve">However, rescinding the </w:t>
        </w:r>
        <w:proofErr w:type="spellStart"/>
        <w:r w:rsidRPr="00AA009D">
          <w:rPr>
            <w:color w:val="000000"/>
          </w:rPr>
          <w:t>Mudawarra</w:t>
        </w:r>
        <w:proofErr w:type="spellEnd"/>
        <w:r w:rsidRPr="00AA009D">
          <w:rPr>
            <w:color w:val="000000"/>
          </w:rPr>
          <w:t xml:space="preserve"> concessions had the lowest political </w:t>
        </w:r>
      </w:ins>
      <w:ins w:id="2188" w:author="tim liptrot" w:date="2020-05-04T21:12:00Z">
        <w:r w:rsidRPr="00AA009D">
          <w:rPr>
            <w:color w:val="000000"/>
          </w:rPr>
          <w:t>costs of all the available sources: there were few locals for the elites to enter coalition with, the export agriculture was unpop</w:t>
        </w:r>
      </w:ins>
      <w:ins w:id="2189" w:author="tim liptrot" w:date="2020-05-04T21:13:00Z">
        <w:r w:rsidRPr="00AA009D">
          <w:rPr>
            <w:color w:val="000000"/>
          </w:rPr>
          <w:t>ular with the food-independence lobby</w:t>
        </w:r>
      </w:ins>
      <w:ins w:id="2190" w:author="tim liptrot" w:date="2020-05-04T21:14:00Z">
        <w:r w:rsidRPr="00AA009D">
          <w:rPr>
            <w:color w:val="000000"/>
          </w:rPr>
          <w:t>, the transaction and enforcement costs were low</w:t>
        </w:r>
      </w:ins>
      <w:ins w:id="2191" w:author="tim liptrot" w:date="2020-05-04T21:15:00Z">
        <w:r w:rsidRPr="00AA009D">
          <w:rPr>
            <w:color w:val="000000"/>
          </w:rPr>
          <w:t>, and the supply increase of 80 MCM relieved p</w:t>
        </w:r>
      </w:ins>
      <w:ins w:id="2192" w:author="tim liptrot" w:date="2020-05-04T21:16:00Z">
        <w:r w:rsidRPr="00AA009D">
          <w:rPr>
            <w:color w:val="000000"/>
          </w:rPr>
          <w:t>ressure on northern aquifers.</w:t>
        </w:r>
      </w:ins>
    </w:p>
    <w:p w14:paraId="01959650" w14:textId="3A638ECB" w:rsidR="00393C50" w:rsidRPr="00AA009D" w:rsidRDefault="00393C50" w:rsidP="00974B61">
      <w:pPr>
        <w:pBdr>
          <w:top w:val="nil"/>
          <w:left w:val="nil"/>
          <w:bottom w:val="nil"/>
          <w:right w:val="nil"/>
          <w:between w:val="nil"/>
        </w:pBdr>
        <w:rPr>
          <w:ins w:id="2193" w:author="tim liptrot" w:date="2020-05-05T02:26:00Z"/>
          <w:color w:val="000000"/>
        </w:rPr>
      </w:pPr>
      <w:ins w:id="2194" w:author="tim liptrot" w:date="2020-05-04T21:18:00Z">
        <w:r w:rsidRPr="00AA009D">
          <w:rPr>
            <w:color w:val="000000"/>
          </w:rPr>
          <w:t xml:space="preserve">The threat of instability in East Amman from </w:t>
        </w:r>
      </w:ins>
      <w:ins w:id="2195" w:author="tim liptrot" w:date="2020-05-04T21:19:00Z">
        <w:r w:rsidRPr="00AA009D">
          <w:rPr>
            <w:color w:val="000000"/>
          </w:rPr>
          <w:t>water</w:t>
        </w:r>
      </w:ins>
      <w:ins w:id="2196" w:author="tim liptrot" w:date="2020-05-04T21:18:00Z">
        <w:r w:rsidRPr="00AA009D">
          <w:rPr>
            <w:color w:val="000000"/>
          </w:rPr>
          <w:t xml:space="preserve"> shortages </w:t>
        </w:r>
      </w:ins>
      <w:ins w:id="2197" w:author="tim liptrot" w:date="2020-05-04T21:19:00Z">
        <w:r w:rsidRPr="00AA009D">
          <w:rPr>
            <w:color w:val="000000"/>
          </w:rPr>
          <w:t xml:space="preserve">did increase interest in the issue from the prime minister </w:t>
        </w:r>
      </w:ins>
      <w:ins w:id="2198" w:author="tim liptrot" w:date="2020-05-04T21:23:00Z">
        <w:r w:rsidRPr="00AA009D">
          <w:rPr>
            <w:color w:val="000000"/>
          </w:rPr>
          <w:t>according to MWI staff interviews. One policy-maker stated</w:t>
        </w:r>
      </w:ins>
      <w:ins w:id="2199" w:author="tim liptrot" w:date="2020-05-04T21:24:00Z">
        <w:r w:rsidRPr="00AA009D">
          <w:rPr>
            <w:color w:val="000000"/>
          </w:rPr>
          <w:t xml:space="preserve"> “If people are out of water it will cause instability (…) burning tires int the street. We went through such cases [in] 1998, 2007, maj</w:t>
        </w:r>
      </w:ins>
      <w:ins w:id="2200" w:author="tim liptrot" w:date="2020-05-04T21:25:00Z">
        <w:r w:rsidRPr="00AA009D">
          <w:rPr>
            <w:color w:val="000000"/>
          </w:rPr>
          <w:t xml:space="preserve">or events that made Jordanians very anxious.” </w:t>
        </w:r>
      </w:ins>
      <w:ins w:id="2201" w:author="tim liptrot" w:date="2020-05-04T21:40:00Z">
        <w:r w:rsidRPr="00AA009D">
          <w:rPr>
            <w:color w:val="000000"/>
          </w:rPr>
          <w:t xml:space="preserve">Even geological faculty </w:t>
        </w:r>
      </w:ins>
      <w:ins w:id="2202" w:author="tim liptrot" w:date="2020-05-04T21:52:00Z">
        <w:r w:rsidRPr="00AA009D">
          <w:rPr>
            <w:color w:val="000000"/>
          </w:rPr>
          <w:t xml:space="preserve">and medical doctors </w:t>
        </w:r>
      </w:ins>
      <w:ins w:id="2203" w:author="tim liptrot" w:date="2020-05-04T21:40:00Z">
        <w:r w:rsidRPr="00AA009D">
          <w:rPr>
            <w:color w:val="000000"/>
          </w:rPr>
          <w:t>began taking strong public stances</w:t>
        </w:r>
      </w:ins>
      <w:ins w:id="2204" w:author="tim liptrot" w:date="2020-05-04T21:41:00Z">
        <w:r w:rsidRPr="00AA009D">
          <w:rPr>
            <w:color w:val="000000"/>
          </w:rPr>
          <w:t xml:space="preserve"> in the conclusions of their publications</w:t>
        </w:r>
      </w:ins>
      <w:ins w:id="2205" w:author="tim liptrot" w:date="2020-05-04T22:00:00Z">
        <w:r w:rsidRPr="00AA009D">
          <w:rPr>
            <w:color w:val="000000"/>
          </w:rPr>
          <w:t>, explicitly ad</w:t>
        </w:r>
      </w:ins>
      <w:ins w:id="2206" w:author="tim liptrot" w:date="2020-05-04T22:01:00Z">
        <w:r w:rsidRPr="00AA009D">
          <w:rPr>
            <w:color w:val="000000"/>
          </w:rPr>
          <w:t>vocating the aquifer be reserved for M&amp;I use</w:t>
        </w:r>
      </w:ins>
      <w:ins w:id="2207" w:author="tim liptrot" w:date="2020-05-04T21:41:00Z">
        <w:r w:rsidRPr="00AA009D">
          <w:rPr>
            <w:color w:val="000000"/>
          </w:rPr>
          <w:t xml:space="preserve"> </w:t>
        </w:r>
        <w:del w:id="2208" w:author="Hussam Hussein" w:date="2020-05-11T15:57:00Z">
          <w:r w:rsidRPr="00AA009D" w:rsidDel="00C1232E">
            <w:rPr>
              <w:color w:val="000000"/>
            </w:rPr>
            <w:delText>(A. H.</w:delText>
          </w:r>
        </w:del>
      </w:ins>
      <w:ins w:id="2209" w:author="Hussam Hussein" w:date="2020-05-11T15:57:00Z">
        <w:r w:rsidR="00C1232E" w:rsidRPr="00AA009D">
          <w:rPr>
            <w:color w:val="000000"/>
          </w:rPr>
          <w:t>(</w:t>
        </w:r>
      </w:ins>
      <w:proofErr w:type="spellStart"/>
      <w:ins w:id="2210" w:author="tim liptrot" w:date="2020-05-04T21:41:00Z">
        <w:del w:id="2211" w:author="Hussam Hussein" w:date="2020-05-11T15:57:00Z">
          <w:r w:rsidRPr="00AA009D" w:rsidDel="00C1232E">
            <w:rPr>
              <w:color w:val="000000"/>
            </w:rPr>
            <w:delText xml:space="preserve"> </w:delText>
          </w:r>
        </w:del>
        <w:r w:rsidRPr="00AA009D">
          <w:rPr>
            <w:color w:val="000000"/>
          </w:rPr>
          <w:t>Jasem</w:t>
        </w:r>
        <w:proofErr w:type="spellEnd"/>
        <w:r w:rsidRPr="00AA009D">
          <w:rPr>
            <w:color w:val="000000"/>
          </w:rPr>
          <w:t xml:space="preserve"> et al.</w:t>
        </w:r>
      </w:ins>
      <w:ins w:id="2212" w:author="Hussam Hussein" w:date="2020-05-11T15:58:00Z">
        <w:r w:rsidR="00C1232E" w:rsidRPr="00AA009D">
          <w:rPr>
            <w:color w:val="000000"/>
          </w:rPr>
          <w:t>,</w:t>
        </w:r>
      </w:ins>
      <w:ins w:id="2213" w:author="tim liptrot" w:date="2020-05-04T21:41:00Z">
        <w:r w:rsidRPr="00AA009D">
          <w:rPr>
            <w:color w:val="000000"/>
          </w:rPr>
          <w:t xml:space="preserve"> 2011; Salameh et al</w:t>
        </w:r>
      </w:ins>
      <w:ins w:id="2214" w:author="Hussam Hussein" w:date="2020-05-11T15:58:00Z">
        <w:r w:rsidR="00C1232E" w:rsidRPr="00AA009D">
          <w:rPr>
            <w:color w:val="000000"/>
          </w:rPr>
          <w:t>.,</w:t>
        </w:r>
      </w:ins>
      <w:ins w:id="2215" w:author="tim liptrot" w:date="2020-05-04T21:41:00Z">
        <w:r w:rsidRPr="00AA009D">
          <w:rPr>
            <w:color w:val="000000"/>
          </w:rPr>
          <w:t xml:space="preserve"> 2014</w:t>
        </w:r>
      </w:ins>
      <w:ins w:id="2216" w:author="tim liptrot" w:date="2020-05-04T21:43:00Z">
        <w:r w:rsidRPr="00AA009D">
          <w:rPr>
            <w:color w:val="000000"/>
          </w:rPr>
          <w:t>).</w:t>
        </w:r>
      </w:ins>
      <w:ins w:id="2217" w:author="tim liptrot" w:date="2020-05-04T21:51:00Z">
        <w:r w:rsidRPr="00AA009D">
          <w:rPr>
            <w:color w:val="000000"/>
          </w:rPr>
          <w:t xml:space="preserve"> Public discussion of the shadow state</w:t>
        </w:r>
      </w:ins>
      <w:ins w:id="2218" w:author="tim liptrot" w:date="2020-05-04T21:55:00Z">
        <w:r w:rsidRPr="00AA009D">
          <w:rPr>
            <w:color w:val="000000"/>
          </w:rPr>
          <w:t xml:space="preserve"> in the Jordan Times </w:t>
        </w:r>
      </w:ins>
      <w:ins w:id="2219" w:author="tim liptrot" w:date="2020-05-04T21:59:00Z">
        <w:r w:rsidRPr="00AA009D">
          <w:rPr>
            <w:color w:val="000000"/>
          </w:rPr>
          <w:t>embarrassed the government as we</w:t>
        </w:r>
      </w:ins>
      <w:ins w:id="2220" w:author="tim liptrot" w:date="2020-05-04T22:00:00Z">
        <w:r w:rsidRPr="00AA009D">
          <w:rPr>
            <w:color w:val="000000"/>
          </w:rPr>
          <w:t xml:space="preserve">ll </w:t>
        </w:r>
      </w:ins>
      <w:ins w:id="2221" w:author="tim liptrot" w:date="2020-05-04T21:55:00Z">
        <w:r w:rsidRPr="00AA009D">
          <w:rPr>
            <w:color w:val="000000"/>
          </w:rPr>
          <w:t>(</w:t>
        </w:r>
        <w:proofErr w:type="spellStart"/>
        <w:r w:rsidRPr="00AA009D">
          <w:rPr>
            <w:color w:val="000000"/>
          </w:rPr>
          <w:t>Namrouqa</w:t>
        </w:r>
        <w:proofErr w:type="spellEnd"/>
        <w:r w:rsidRPr="00AA009D">
          <w:rPr>
            <w:color w:val="000000"/>
          </w:rPr>
          <w:t>, 2012)</w:t>
        </w:r>
      </w:ins>
      <w:ins w:id="2222" w:author="tim liptrot" w:date="2020-05-04T22:01:00Z">
        <w:r w:rsidRPr="00AA009D">
          <w:rPr>
            <w:color w:val="000000"/>
          </w:rPr>
          <w:t>.</w:t>
        </w:r>
      </w:ins>
      <w:ins w:id="2223" w:author="tim liptrot" w:date="2020-05-04T22:34:00Z">
        <w:r w:rsidRPr="00AA009D">
          <w:rPr>
            <w:color w:val="000000"/>
          </w:rPr>
          <w:t xml:space="preserve"> A further water shortage in East Amman, particularly after the Arab Spring, </w:t>
        </w:r>
      </w:ins>
      <w:ins w:id="2224" w:author="tim liptrot" w:date="2020-05-04T22:35:00Z">
        <w:r w:rsidRPr="00AA009D">
          <w:rPr>
            <w:color w:val="000000"/>
          </w:rPr>
          <w:t>posed a meaningful stability threat, strengthening the MWI’s arguments (</w:t>
        </w:r>
      </w:ins>
      <w:r w:rsidR="008A5A0A" w:rsidRPr="00AA009D">
        <w:rPr>
          <w:color w:val="000000"/>
        </w:rPr>
        <w:t>i</w:t>
      </w:r>
      <w:ins w:id="2225" w:author="tim liptrot" w:date="2020-05-04T22:35:00Z">
        <w:r w:rsidRPr="00AA009D">
          <w:rPr>
            <w:color w:val="000000"/>
          </w:rPr>
          <w:t>nterview</w:t>
        </w:r>
        <w:del w:id="2226" w:author="Hussam Hussein" w:date="2020-05-11T15:58:00Z">
          <w:r w:rsidRPr="00AA009D" w:rsidDel="00C1232E">
            <w:rPr>
              <w:color w:val="000000"/>
            </w:rPr>
            <w:delText>e</w:delText>
          </w:r>
        </w:del>
        <w:r w:rsidRPr="00AA009D">
          <w:rPr>
            <w:color w:val="000000"/>
          </w:rPr>
          <w:t xml:space="preserve"> 9).</w:t>
        </w:r>
      </w:ins>
      <w:ins w:id="2227" w:author="tim liptrot" w:date="2020-05-05T02:23:00Z">
        <w:r w:rsidR="008B797A" w:rsidRPr="00AA009D">
          <w:rPr>
            <w:color w:val="000000"/>
          </w:rPr>
          <w:t xml:space="preserve"> Th</w:t>
        </w:r>
      </w:ins>
      <w:ins w:id="2228" w:author="tim liptrot" w:date="2020-05-05T02:24:00Z">
        <w:r w:rsidR="008B797A" w:rsidRPr="00AA009D">
          <w:rPr>
            <w:color w:val="000000"/>
          </w:rPr>
          <w:t>e urban water shortage</w:t>
        </w:r>
      </w:ins>
      <w:ins w:id="2229" w:author="tim liptrot" w:date="2020-05-05T02:25:00Z">
        <w:r w:rsidR="008B797A" w:rsidRPr="00AA009D">
          <w:rPr>
            <w:color w:val="000000"/>
          </w:rPr>
          <w:t xml:space="preserve"> in the summer of 2007 </w:t>
        </w:r>
      </w:ins>
      <w:ins w:id="2230" w:author="tim liptrot" w:date="2020-05-05T02:26:00Z">
        <w:r w:rsidR="008B797A" w:rsidRPr="00AA009D">
          <w:rPr>
            <w:color w:val="000000"/>
          </w:rPr>
          <w:t>acted as a ‘trigger’ for the reallocation, as described in Garrick et al. (2019).</w:t>
        </w:r>
      </w:ins>
      <w:ins w:id="2231" w:author="tim liptrot" w:date="2020-05-05T02:40:00Z">
        <w:r w:rsidR="00043D90" w:rsidRPr="00AA009D">
          <w:rPr>
            <w:color w:val="000000"/>
          </w:rPr>
          <w:t xml:space="preserve"> Once the pipeline was built, not closing the near</w:t>
        </w:r>
      </w:ins>
      <w:ins w:id="2232" w:author="tim liptrot" w:date="2020-05-05T02:44:00Z">
        <w:r w:rsidR="00043D90" w:rsidRPr="00AA009D">
          <w:rPr>
            <w:color w:val="000000"/>
          </w:rPr>
          <w:t>by</w:t>
        </w:r>
      </w:ins>
      <w:ins w:id="2233" w:author="tim liptrot" w:date="2020-05-05T02:51:00Z">
        <w:r w:rsidR="000E16FC" w:rsidRPr="00AA009D">
          <w:rPr>
            <w:color w:val="000000"/>
          </w:rPr>
          <w:t xml:space="preserve"> </w:t>
        </w:r>
      </w:ins>
      <w:ins w:id="2234" w:author="tim liptrot" w:date="2020-05-05T02:40:00Z">
        <w:r w:rsidR="00043D90" w:rsidRPr="00AA009D">
          <w:rPr>
            <w:color w:val="000000"/>
          </w:rPr>
          <w:t>farms would have compromised the massive investment</w:t>
        </w:r>
      </w:ins>
      <w:ins w:id="2235" w:author="tim liptrot" w:date="2020-05-05T02:44:00Z">
        <w:r w:rsidR="00043D90" w:rsidRPr="00AA009D">
          <w:rPr>
            <w:color w:val="000000"/>
          </w:rPr>
          <w:t xml:space="preserve"> (</w:t>
        </w:r>
      </w:ins>
      <w:ins w:id="2236" w:author="tim liptrot" w:date="2020-05-05T02:45:00Z">
        <w:r w:rsidR="00043D90" w:rsidRPr="00AA009D">
          <w:rPr>
            <w:color w:val="000000"/>
          </w:rPr>
          <w:t>Interview with MWI policymaker, interview 11).</w:t>
        </w:r>
      </w:ins>
      <w:ins w:id="2237" w:author="tim liptrot" w:date="2020-05-05T02:40:00Z">
        <w:r w:rsidR="00043D90" w:rsidRPr="00AA009D">
          <w:rPr>
            <w:color w:val="000000"/>
          </w:rPr>
          <w:t xml:space="preserve"> </w:t>
        </w:r>
      </w:ins>
    </w:p>
    <w:p w14:paraId="4A5C4BBA" w14:textId="67B75B53" w:rsidR="00AF5D85" w:rsidRPr="00AA009D" w:rsidRDefault="008B797A" w:rsidP="00974B61">
      <w:pPr>
        <w:pBdr>
          <w:top w:val="nil"/>
          <w:left w:val="nil"/>
          <w:bottom w:val="nil"/>
          <w:right w:val="nil"/>
          <w:between w:val="nil"/>
        </w:pBdr>
        <w:rPr>
          <w:ins w:id="2238" w:author="tim liptrot" w:date="2020-05-05T12:05:00Z"/>
          <w:color w:val="000000"/>
        </w:rPr>
      </w:pPr>
      <w:ins w:id="2239" w:author="tim liptrot" w:date="2020-05-05T02:28:00Z">
        <w:r w:rsidRPr="00AA009D">
          <w:rPr>
            <w:color w:val="000000"/>
          </w:rPr>
          <w:t>The farm closures deviate</w:t>
        </w:r>
        <w:del w:id="2240" w:author="Hussam Hussein" w:date="2020-05-11T15:59:00Z">
          <w:r w:rsidRPr="00AA009D" w:rsidDel="00C1232E">
            <w:rPr>
              <w:color w:val="000000"/>
            </w:rPr>
            <w:delText>s</w:delText>
          </w:r>
        </w:del>
        <w:r w:rsidRPr="00AA009D">
          <w:rPr>
            <w:color w:val="000000"/>
          </w:rPr>
          <w:t xml:space="preserve"> from Jordan’s pattern of </w:t>
        </w:r>
      </w:ins>
      <w:proofErr w:type="gramStart"/>
      <w:ins w:id="2241" w:author="tim liptrot" w:date="2020-05-05T02:29:00Z">
        <w:r w:rsidRPr="00AA009D">
          <w:rPr>
            <w:color w:val="000000"/>
          </w:rPr>
          <w:t>politically-connected</w:t>
        </w:r>
        <w:proofErr w:type="gramEnd"/>
        <w:r w:rsidRPr="00AA009D">
          <w:rPr>
            <w:color w:val="000000"/>
          </w:rPr>
          <w:t xml:space="preserve">, wealthy farmers protecting their water access. However, </w:t>
        </w:r>
      </w:ins>
      <w:ins w:id="2242" w:author="tim liptrot" w:date="2020-05-05T02:30:00Z">
        <w:r w:rsidRPr="00AA009D">
          <w:rPr>
            <w:color w:val="000000"/>
          </w:rPr>
          <w:t xml:space="preserve">it is consistent with the </w:t>
        </w:r>
      </w:ins>
      <w:ins w:id="2243" w:author="tim liptrot" w:date="2020-05-07T16:07:00Z">
        <w:r w:rsidR="00CF2AE8" w:rsidRPr="00AA009D">
          <w:rPr>
            <w:color w:val="000000"/>
          </w:rPr>
          <w:t xml:space="preserve">state’s </w:t>
        </w:r>
      </w:ins>
      <w:ins w:id="2244" w:author="tim liptrot" w:date="2020-05-05T02:30:00Z">
        <w:r w:rsidRPr="00AA009D">
          <w:rPr>
            <w:color w:val="000000"/>
          </w:rPr>
          <w:t xml:space="preserve">reluctance to increase rural poverty through water policy. The </w:t>
        </w:r>
      </w:ins>
      <w:ins w:id="2245" w:author="tim liptrot" w:date="2020-05-05T02:31:00Z">
        <w:r w:rsidRPr="00AA009D">
          <w:rPr>
            <w:color w:val="000000"/>
          </w:rPr>
          <w:t xml:space="preserve">staff of the </w:t>
        </w:r>
        <w:proofErr w:type="spellStart"/>
        <w:r w:rsidRPr="00AA009D">
          <w:rPr>
            <w:color w:val="000000"/>
          </w:rPr>
          <w:t>Mudawarra</w:t>
        </w:r>
        <w:proofErr w:type="spellEnd"/>
        <w:r w:rsidRPr="00AA009D">
          <w:rPr>
            <w:color w:val="000000"/>
          </w:rPr>
          <w:t xml:space="preserve"> farms were most or all Egyptian migrant workers, not local Jordanians.</w:t>
        </w:r>
      </w:ins>
      <w:ins w:id="2246" w:author="tim liptrot" w:date="2020-05-05T02:46:00Z">
        <w:r w:rsidR="00043D90" w:rsidRPr="00AA009D">
          <w:rPr>
            <w:color w:val="000000"/>
          </w:rPr>
          <w:t xml:space="preserve"> For the local </w:t>
        </w:r>
        <w:proofErr w:type="gramStart"/>
        <w:r w:rsidR="00043D90" w:rsidRPr="00AA009D">
          <w:rPr>
            <w:color w:val="000000"/>
          </w:rPr>
          <w:t>Bedouin</w:t>
        </w:r>
        <w:proofErr w:type="gramEnd"/>
        <w:r w:rsidR="00043D90" w:rsidRPr="00AA009D">
          <w:rPr>
            <w:color w:val="000000"/>
          </w:rPr>
          <w:t xml:space="preserve"> the largest impacts were the los</w:t>
        </w:r>
      </w:ins>
      <w:ins w:id="2247" w:author="Hussam Hussein" w:date="2020-05-11T16:00:00Z">
        <w:r w:rsidR="00C1232E" w:rsidRPr="00AA009D">
          <w:rPr>
            <w:color w:val="000000"/>
          </w:rPr>
          <w:t>s</w:t>
        </w:r>
      </w:ins>
      <w:ins w:id="2248" w:author="tim liptrot" w:date="2020-05-05T02:46:00Z">
        <w:del w:id="2249" w:author="Hussam Hussein" w:date="2020-05-11T16:00:00Z">
          <w:r w:rsidR="00043D90" w:rsidRPr="00AA009D" w:rsidDel="00C1232E">
            <w:rPr>
              <w:color w:val="000000"/>
            </w:rPr>
            <w:delText>t</w:delText>
          </w:r>
        </w:del>
        <w:r w:rsidR="00043D90" w:rsidRPr="00AA009D">
          <w:rPr>
            <w:color w:val="000000"/>
          </w:rPr>
          <w:t xml:space="preserve"> of </w:t>
        </w:r>
      </w:ins>
      <w:ins w:id="2250" w:author="tim liptrot" w:date="2020-05-05T02:47:00Z">
        <w:r w:rsidR="00043D90" w:rsidRPr="00AA009D">
          <w:rPr>
            <w:color w:val="000000"/>
          </w:rPr>
          <w:t xml:space="preserve">fodder for grazing, seasonal </w:t>
        </w:r>
        <w:proofErr w:type="spellStart"/>
        <w:r w:rsidR="00043D90" w:rsidRPr="00AA009D">
          <w:rPr>
            <w:color w:val="000000"/>
          </w:rPr>
          <w:t>labor</w:t>
        </w:r>
        <w:proofErr w:type="spellEnd"/>
        <w:r w:rsidR="00043D90" w:rsidRPr="00AA009D">
          <w:rPr>
            <w:color w:val="000000"/>
          </w:rPr>
          <w:t>, and business selling to the migrant workers</w:t>
        </w:r>
      </w:ins>
      <w:ins w:id="2251" w:author="tim liptrot" w:date="2020-05-05T02:48:00Z">
        <w:r w:rsidR="00043D90" w:rsidRPr="00AA009D">
          <w:rPr>
            <w:color w:val="000000"/>
          </w:rPr>
          <w:t xml:space="preserve"> (Interview with </w:t>
        </w:r>
        <w:del w:id="2252" w:author="Hussam Hussein" w:date="2020-05-11T16:00:00Z">
          <w:r w:rsidR="00043D90" w:rsidRPr="00AA009D" w:rsidDel="00C1232E">
            <w:rPr>
              <w:color w:val="000000"/>
            </w:rPr>
            <w:delText>Pavel Boreky</w:delText>
          </w:r>
        </w:del>
      </w:ins>
      <w:ins w:id="2253" w:author="Hussam Hussein" w:date="2020-05-11T16:00:00Z">
        <w:r w:rsidR="00C1232E" w:rsidRPr="00AA009D">
          <w:rPr>
            <w:color w:val="000000"/>
          </w:rPr>
          <w:t>scholar</w:t>
        </w:r>
      </w:ins>
      <w:ins w:id="2254" w:author="tim liptrot" w:date="2020-05-05T02:48:00Z">
        <w:r w:rsidR="00043D90" w:rsidRPr="00AA009D">
          <w:rPr>
            <w:color w:val="000000"/>
          </w:rPr>
          <w:t>)</w:t>
        </w:r>
      </w:ins>
      <w:ins w:id="2255" w:author="tim liptrot" w:date="2020-05-05T02:47:00Z">
        <w:r w:rsidR="00043D90" w:rsidRPr="00AA009D">
          <w:rPr>
            <w:color w:val="000000"/>
          </w:rPr>
          <w:t xml:space="preserve">. Their own farms, near </w:t>
        </w:r>
        <w:proofErr w:type="spellStart"/>
        <w:r w:rsidR="00043D90" w:rsidRPr="00AA009D">
          <w:rPr>
            <w:color w:val="000000"/>
          </w:rPr>
          <w:t>Disah</w:t>
        </w:r>
        <w:proofErr w:type="spellEnd"/>
        <w:r w:rsidR="00043D90" w:rsidRPr="00AA009D">
          <w:rPr>
            <w:color w:val="000000"/>
          </w:rPr>
          <w:t xml:space="preserve">, were exempted. </w:t>
        </w:r>
      </w:ins>
      <w:ins w:id="2256" w:author="tim liptrot" w:date="2020-05-05T02:56:00Z">
        <w:r w:rsidR="000E16FC" w:rsidRPr="00AA009D">
          <w:rPr>
            <w:color w:val="000000"/>
          </w:rPr>
          <w:t xml:space="preserve">In the words of one MWI staff member “Here </w:t>
        </w:r>
      </w:ins>
      <w:ins w:id="2257" w:author="tim liptrot" w:date="2020-05-14T15:56:00Z">
        <w:r w:rsidR="00977F62" w:rsidRPr="00AA009D">
          <w:rPr>
            <w:color w:val="000000"/>
          </w:rPr>
          <w:t>[</w:t>
        </w:r>
      </w:ins>
      <w:ins w:id="2258" w:author="tim liptrot" w:date="2020-05-05T02:56:00Z">
        <w:r w:rsidR="000E16FC" w:rsidRPr="00AA009D">
          <w:rPr>
            <w:color w:val="000000"/>
          </w:rPr>
          <w:t xml:space="preserve">in </w:t>
        </w:r>
        <w:proofErr w:type="spellStart"/>
        <w:r w:rsidR="000E16FC" w:rsidRPr="00AA009D">
          <w:rPr>
            <w:color w:val="000000"/>
          </w:rPr>
          <w:t>Disi</w:t>
        </w:r>
        <w:proofErr w:type="spellEnd"/>
        <w:r w:rsidR="000E16FC" w:rsidRPr="00AA009D">
          <w:rPr>
            <w:color w:val="000000"/>
          </w:rPr>
          <w:t xml:space="preserve"> </w:t>
        </w:r>
        <w:proofErr w:type="spellStart"/>
        <w:r w:rsidR="000E16FC" w:rsidRPr="00AA009D">
          <w:rPr>
            <w:color w:val="000000"/>
          </w:rPr>
          <w:t>Mudawa</w:t>
        </w:r>
      </w:ins>
      <w:ins w:id="2259" w:author="tim liptrot" w:date="2020-05-14T15:56:00Z">
        <w:r w:rsidR="00977F62" w:rsidRPr="00AA009D">
          <w:rPr>
            <w:color w:val="000000"/>
          </w:rPr>
          <w:t>r</w:t>
        </w:r>
      </w:ins>
      <w:ins w:id="2260" w:author="tim liptrot" w:date="2020-05-05T02:56:00Z">
        <w:r w:rsidR="000E16FC" w:rsidRPr="00AA009D">
          <w:rPr>
            <w:color w:val="000000"/>
          </w:rPr>
          <w:t>ra</w:t>
        </w:r>
      </w:ins>
      <w:proofErr w:type="spellEnd"/>
      <w:ins w:id="2261" w:author="tim liptrot" w:date="2020-05-14T15:56:00Z">
        <w:r w:rsidR="00977F62" w:rsidRPr="00AA009D">
          <w:rPr>
            <w:color w:val="000000"/>
          </w:rPr>
          <w:t>]</w:t>
        </w:r>
      </w:ins>
      <w:ins w:id="2262" w:author="tim liptrot" w:date="2020-05-05T02:56:00Z">
        <w:r w:rsidR="000E16FC" w:rsidRPr="00AA009D">
          <w:rPr>
            <w:color w:val="000000"/>
          </w:rPr>
          <w:t xml:space="preserve"> there were no social consequences to care about. Those were rich people no problem losing a bit of business.” </w:t>
        </w:r>
      </w:ins>
    </w:p>
    <w:p w14:paraId="3A3D4AF6" w14:textId="27EB48D6" w:rsidR="00CF2AE8" w:rsidRPr="00AA009D" w:rsidRDefault="00AF5D85" w:rsidP="00974B61">
      <w:pPr>
        <w:pBdr>
          <w:top w:val="nil"/>
          <w:left w:val="nil"/>
          <w:bottom w:val="nil"/>
          <w:right w:val="nil"/>
          <w:between w:val="nil"/>
        </w:pBdr>
        <w:rPr>
          <w:ins w:id="2263" w:author="tim liptrot" w:date="2020-05-07T16:08:00Z"/>
          <w:color w:val="000000"/>
        </w:rPr>
      </w:pPr>
      <w:ins w:id="2264" w:author="tim liptrot" w:date="2020-05-05T12:05:00Z">
        <w:r w:rsidRPr="00AA009D">
          <w:rPr>
            <w:color w:val="000000"/>
          </w:rPr>
          <w:t xml:space="preserve">The continuation of the </w:t>
        </w:r>
        <w:proofErr w:type="spellStart"/>
        <w:r w:rsidRPr="00AA009D">
          <w:rPr>
            <w:color w:val="000000"/>
          </w:rPr>
          <w:t>Disah</w:t>
        </w:r>
        <w:proofErr w:type="spellEnd"/>
        <w:r w:rsidRPr="00AA009D">
          <w:rPr>
            <w:color w:val="000000"/>
          </w:rPr>
          <w:t xml:space="preserve"> area farms further supports </w:t>
        </w:r>
      </w:ins>
      <w:ins w:id="2265" w:author="tim liptrot" w:date="2020-05-05T12:06:00Z">
        <w:r w:rsidRPr="00AA009D">
          <w:rPr>
            <w:color w:val="000000"/>
          </w:rPr>
          <w:t>that Jordan avoided “social consequences”</w:t>
        </w:r>
      </w:ins>
      <w:ins w:id="2266" w:author="tim liptrot" w:date="2020-05-07T14:37:00Z">
        <w:r w:rsidR="00F30C63" w:rsidRPr="00AA009D">
          <w:rPr>
            <w:color w:val="000000"/>
          </w:rPr>
          <w:t xml:space="preserve"> (interview with MWI policymaker, interview 9)</w:t>
        </w:r>
      </w:ins>
      <w:ins w:id="2267" w:author="tim liptrot" w:date="2020-05-05T12:06:00Z">
        <w:r w:rsidRPr="00AA009D">
          <w:rPr>
            <w:color w:val="000000"/>
          </w:rPr>
          <w:t xml:space="preserve"> when selecting regions for reallocation. </w:t>
        </w:r>
      </w:ins>
      <w:ins w:id="2268" w:author="tim liptrot" w:date="2020-05-05T02:48:00Z">
        <w:r w:rsidR="00043D90" w:rsidRPr="00AA009D">
          <w:rPr>
            <w:color w:val="000000"/>
          </w:rPr>
          <w:t xml:space="preserve">The Masri farms </w:t>
        </w:r>
      </w:ins>
      <w:ins w:id="2269" w:author="tim liptrot" w:date="2020-05-05T02:49:00Z">
        <w:r w:rsidR="00043D90" w:rsidRPr="00AA009D">
          <w:rPr>
            <w:color w:val="000000"/>
          </w:rPr>
          <w:t xml:space="preserve">are closer to Bedouin towns and have a closer relationship </w:t>
        </w:r>
        <w:r w:rsidR="000E16FC" w:rsidRPr="00AA009D">
          <w:rPr>
            <w:color w:val="000000"/>
          </w:rPr>
          <w:t>to the locals (</w:t>
        </w:r>
      </w:ins>
      <w:ins w:id="2270" w:author="tim liptrot" w:date="2020-05-14T15:57:00Z">
        <w:r w:rsidR="00977F62" w:rsidRPr="00AA009D">
          <w:rPr>
            <w:color w:val="000000"/>
          </w:rPr>
          <w:t>i</w:t>
        </w:r>
      </w:ins>
      <w:ins w:id="2271" w:author="tim liptrot" w:date="2020-05-05T02:57:00Z">
        <w:r w:rsidR="000E16FC" w:rsidRPr="00AA009D">
          <w:rPr>
            <w:color w:val="000000"/>
          </w:rPr>
          <w:t xml:space="preserve">nterview with </w:t>
        </w:r>
        <w:del w:id="2272" w:author="Hussam Hussein" w:date="2020-05-11T16:01:00Z">
          <w:r w:rsidR="000E16FC" w:rsidRPr="00AA009D" w:rsidDel="00C1232E">
            <w:rPr>
              <w:color w:val="000000"/>
            </w:rPr>
            <w:delText>Pavel Bore</w:delText>
          </w:r>
        </w:del>
      </w:ins>
      <w:ins w:id="2273" w:author="tim liptrot" w:date="2020-05-07T15:55:00Z">
        <w:del w:id="2274" w:author="Hussam Hussein" w:date="2020-05-11T16:01:00Z">
          <w:r w:rsidR="002A7BBA" w:rsidRPr="00AA009D" w:rsidDel="00C1232E">
            <w:rPr>
              <w:color w:val="000000"/>
            </w:rPr>
            <w:delText>c</w:delText>
          </w:r>
        </w:del>
      </w:ins>
      <w:ins w:id="2275" w:author="tim liptrot" w:date="2020-05-05T02:57:00Z">
        <w:del w:id="2276" w:author="Hussam Hussein" w:date="2020-05-11T16:01:00Z">
          <w:r w:rsidR="000E16FC" w:rsidRPr="00AA009D" w:rsidDel="00C1232E">
            <w:rPr>
              <w:color w:val="000000"/>
            </w:rPr>
            <w:delText>ky</w:delText>
          </w:r>
        </w:del>
      </w:ins>
      <w:ins w:id="2277" w:author="Hussam Hussein" w:date="2020-05-11T16:01:00Z">
        <w:r w:rsidR="00C1232E" w:rsidRPr="00AA009D">
          <w:rPr>
            <w:color w:val="000000"/>
          </w:rPr>
          <w:t>scholar</w:t>
        </w:r>
      </w:ins>
      <w:ins w:id="2278" w:author="tim liptrot" w:date="2020-05-05T02:49:00Z">
        <w:r w:rsidR="000E16FC" w:rsidRPr="00AA009D">
          <w:rPr>
            <w:color w:val="000000"/>
          </w:rPr>
          <w:t xml:space="preserve">), which may explain their resilience. </w:t>
        </w:r>
      </w:ins>
      <w:ins w:id="2279" w:author="tim liptrot" w:date="2020-05-05T12:06:00Z">
        <w:r w:rsidRPr="00AA009D">
          <w:rPr>
            <w:color w:val="000000"/>
          </w:rPr>
          <w:t xml:space="preserve">The local Bedouin farms </w:t>
        </w:r>
      </w:ins>
      <w:ins w:id="2280" w:author="tim liptrot" w:date="2020-05-05T12:07:00Z">
        <w:r w:rsidRPr="00AA009D">
          <w:rPr>
            <w:color w:val="000000"/>
          </w:rPr>
          <w:t>exemption also avoided increasing rural poverty.</w:t>
        </w:r>
      </w:ins>
    </w:p>
    <w:p w14:paraId="5662065F" w14:textId="7F79775A" w:rsidR="00CF2AE8" w:rsidRPr="00AA009D" w:rsidRDefault="00CF2AE8" w:rsidP="00974B61">
      <w:pPr>
        <w:pBdr>
          <w:top w:val="nil"/>
          <w:left w:val="nil"/>
          <w:bottom w:val="nil"/>
          <w:right w:val="nil"/>
          <w:between w:val="nil"/>
        </w:pBdr>
        <w:rPr>
          <w:ins w:id="2281" w:author="tim liptrot" w:date="2020-05-07T16:08:00Z"/>
          <w:color w:val="000000"/>
        </w:rPr>
      </w:pPr>
      <w:ins w:id="2282" w:author="tim liptrot" w:date="2020-05-07T16:08:00Z">
        <w:r w:rsidRPr="00AA009D">
          <w:rPr>
            <w:color w:val="000000"/>
          </w:rPr>
          <w:t xml:space="preserve">Even the </w:t>
        </w:r>
      </w:ins>
      <w:ins w:id="2283" w:author="tim liptrot" w:date="2020-05-07T16:09:00Z">
        <w:r w:rsidRPr="00AA009D">
          <w:rPr>
            <w:color w:val="000000"/>
          </w:rPr>
          <w:t xml:space="preserve">supporters of food autonomy in Jordan (critics of virtual water policies) could support the </w:t>
        </w:r>
        <w:proofErr w:type="spellStart"/>
        <w:r w:rsidRPr="00AA009D">
          <w:rPr>
            <w:color w:val="000000"/>
          </w:rPr>
          <w:t>Mudawarra</w:t>
        </w:r>
        <w:proofErr w:type="spellEnd"/>
        <w:r w:rsidRPr="00AA009D">
          <w:rPr>
            <w:color w:val="000000"/>
          </w:rPr>
          <w:t xml:space="preserve"> farm closures. The </w:t>
        </w:r>
      </w:ins>
      <w:ins w:id="2284" w:author="tim liptrot" w:date="2020-05-07T16:10:00Z">
        <w:r w:rsidRPr="00AA009D">
          <w:rPr>
            <w:color w:val="000000"/>
          </w:rPr>
          <w:t>evaporation rate in the southern desert is double that in the northern highlands due to high temperatures and low hu</w:t>
        </w:r>
      </w:ins>
      <w:ins w:id="2285" w:author="tim liptrot" w:date="2020-05-07T16:11:00Z">
        <w:r w:rsidRPr="00AA009D">
          <w:rPr>
            <w:color w:val="000000"/>
          </w:rPr>
          <w:t>midity</w:t>
        </w:r>
      </w:ins>
      <w:ins w:id="2286" w:author="tim liptrot" w:date="2020-05-07T16:16:00Z">
        <w:r w:rsidRPr="00AA009D">
          <w:rPr>
            <w:color w:val="000000"/>
          </w:rPr>
          <w:t xml:space="preserve"> (Salameh </w:t>
        </w:r>
      </w:ins>
      <w:ins w:id="2287" w:author="tim liptrot" w:date="2020-05-12T13:09:00Z">
        <w:r w:rsidR="00CD1103" w:rsidRPr="00AA009D">
          <w:rPr>
            <w:color w:val="000000"/>
          </w:rPr>
          <w:t>et al.</w:t>
        </w:r>
      </w:ins>
      <w:ins w:id="2288" w:author="tim liptrot" w:date="2020-05-07T16:16:00Z">
        <w:r w:rsidRPr="00AA009D">
          <w:rPr>
            <w:color w:val="000000"/>
          </w:rPr>
          <w:t xml:space="preserve">, 2013; </w:t>
        </w:r>
      </w:ins>
      <w:ins w:id="2289" w:author="tim liptrot" w:date="2020-05-14T16:05:00Z">
        <w:r w:rsidR="008515A1" w:rsidRPr="00AA009D">
          <w:rPr>
            <w:color w:val="000000"/>
          </w:rPr>
          <w:t>i</w:t>
        </w:r>
      </w:ins>
      <w:ins w:id="2290" w:author="tim liptrot" w:date="2020-05-07T16:16:00Z">
        <w:r w:rsidRPr="00AA009D">
          <w:rPr>
            <w:color w:val="000000"/>
          </w:rPr>
          <w:t>nterviews with MWI policymakers, interview 1)</w:t>
        </w:r>
      </w:ins>
      <w:ins w:id="2291" w:author="tim liptrot" w:date="2020-05-07T16:11:00Z">
        <w:r w:rsidRPr="00AA009D">
          <w:rPr>
            <w:color w:val="000000"/>
          </w:rPr>
          <w:t>.</w:t>
        </w:r>
      </w:ins>
      <w:ins w:id="2292" w:author="tim liptrot" w:date="2020-05-07T16:13:00Z">
        <w:r w:rsidRPr="00AA009D">
          <w:rPr>
            <w:color w:val="000000"/>
          </w:rPr>
          <w:t xml:space="preserve"> Once water is used domestically in the northern highlands in can be treated and reused with greater efficiency</w:t>
        </w:r>
      </w:ins>
      <w:ins w:id="2293" w:author="tim liptrot" w:date="2020-05-07T16:14:00Z">
        <w:r w:rsidRPr="00AA009D">
          <w:rPr>
            <w:color w:val="000000"/>
          </w:rPr>
          <w:t xml:space="preserve">, in theory increasing Jordan’s effective water supply. As the </w:t>
        </w:r>
        <w:proofErr w:type="spellStart"/>
        <w:r w:rsidRPr="00AA009D">
          <w:rPr>
            <w:color w:val="000000"/>
          </w:rPr>
          <w:t>Mudawarra</w:t>
        </w:r>
        <w:proofErr w:type="spellEnd"/>
        <w:r w:rsidRPr="00AA009D">
          <w:rPr>
            <w:color w:val="000000"/>
          </w:rPr>
          <w:t xml:space="preserve"> farms practiced more profitable export agriculture</w:t>
        </w:r>
      </w:ins>
      <w:ins w:id="2294" w:author="tim liptrot" w:date="2020-05-07T16:16:00Z">
        <w:r w:rsidRPr="00AA009D">
          <w:rPr>
            <w:color w:val="000000"/>
          </w:rPr>
          <w:t xml:space="preserve"> they did not contribute to food autonomy.</w:t>
        </w:r>
      </w:ins>
    </w:p>
    <w:p w14:paraId="2614E799" w14:textId="4943962D" w:rsidR="00E14457" w:rsidRPr="00AA009D" w:rsidRDefault="00996253" w:rsidP="00974B61">
      <w:pPr>
        <w:pBdr>
          <w:top w:val="nil"/>
          <w:left w:val="nil"/>
          <w:bottom w:val="nil"/>
          <w:right w:val="nil"/>
          <w:between w:val="nil"/>
        </w:pBdr>
        <w:rPr>
          <w:ins w:id="2295" w:author="tim liptrot" w:date="2020-05-05T02:26:00Z"/>
          <w:color w:val="000000"/>
        </w:rPr>
      </w:pPr>
      <w:ins w:id="2296" w:author="tim liptrot" w:date="2020-05-07T16:17:00Z">
        <w:r w:rsidRPr="00AA009D">
          <w:rPr>
            <w:color w:val="000000"/>
          </w:rPr>
          <w:t xml:space="preserve">Closing the </w:t>
        </w:r>
        <w:proofErr w:type="spellStart"/>
        <w:r w:rsidRPr="00AA009D">
          <w:rPr>
            <w:color w:val="000000"/>
          </w:rPr>
          <w:t>Mudawarra</w:t>
        </w:r>
        <w:proofErr w:type="spellEnd"/>
        <w:r w:rsidRPr="00AA009D">
          <w:rPr>
            <w:color w:val="000000"/>
          </w:rPr>
          <w:t xml:space="preserve"> farms required lower</w:t>
        </w:r>
      </w:ins>
      <w:ins w:id="2297" w:author="tim liptrot" w:date="2020-05-05T12:08:00Z">
        <w:r w:rsidR="00AF5D85" w:rsidRPr="00AA009D">
          <w:rPr>
            <w:color w:val="000000"/>
          </w:rPr>
          <w:t xml:space="preserve"> transaction costs</w:t>
        </w:r>
      </w:ins>
      <w:ins w:id="2298" w:author="tim liptrot" w:date="2020-05-07T16:17:00Z">
        <w:r w:rsidRPr="00AA009D">
          <w:rPr>
            <w:color w:val="000000"/>
          </w:rPr>
          <w:t xml:space="preserve"> and enforcement costs as well</w:t>
        </w:r>
      </w:ins>
      <w:ins w:id="2299" w:author="tim liptrot" w:date="2020-05-05T12:08:00Z">
        <w:r w:rsidR="00AF5D85" w:rsidRPr="00AA009D">
          <w:rPr>
            <w:color w:val="000000"/>
          </w:rPr>
          <w:t>. One MWI policy-maker commented “</w:t>
        </w:r>
      </w:ins>
      <w:ins w:id="2300" w:author="tim liptrot" w:date="2020-05-05T12:10:00Z">
        <w:r w:rsidR="00AF5D85" w:rsidRPr="00AA009D">
          <w:rPr>
            <w:color w:val="000000"/>
          </w:rPr>
          <w:t xml:space="preserve">The government went for the easiest solution, to make a deal with many farmers, separate farmers is not easy. It is easier to make a deal with a small number of companies. I was not there when they made this decision, but if you ask me, this is my idea.” (interview </w:t>
        </w:r>
      </w:ins>
      <w:ins w:id="2301" w:author="tim liptrot" w:date="2020-05-05T12:13:00Z">
        <w:r w:rsidR="00AF5D85" w:rsidRPr="00AA009D">
          <w:rPr>
            <w:color w:val="000000"/>
          </w:rPr>
          <w:t xml:space="preserve">1). Furthermore, the </w:t>
        </w:r>
        <w:proofErr w:type="spellStart"/>
        <w:r w:rsidR="00AF5D85" w:rsidRPr="00AA009D">
          <w:rPr>
            <w:color w:val="000000"/>
          </w:rPr>
          <w:t>Mudawarra</w:t>
        </w:r>
        <w:proofErr w:type="spellEnd"/>
        <w:r w:rsidR="00AF5D85" w:rsidRPr="00AA009D">
          <w:rPr>
            <w:color w:val="000000"/>
          </w:rPr>
          <w:t xml:space="preserve"> closures had low enforcement costs</w:t>
        </w:r>
      </w:ins>
      <w:ins w:id="2302" w:author="tim liptrot" w:date="2020-05-05T12:14:00Z">
        <w:r w:rsidR="00AF5D85" w:rsidRPr="00AA009D">
          <w:rPr>
            <w:color w:val="000000"/>
          </w:rPr>
          <w:t xml:space="preserve">. Most of the farmer resistance strategies rely on disguising water sources </w:t>
        </w:r>
      </w:ins>
      <w:ins w:id="2303" w:author="tim liptrot" w:date="2020-05-05T12:16:00Z">
        <w:r w:rsidR="00E14457" w:rsidRPr="00AA009D">
          <w:rPr>
            <w:color w:val="000000"/>
          </w:rPr>
          <w:t xml:space="preserve">among </w:t>
        </w:r>
      </w:ins>
      <w:ins w:id="2304" w:author="tim liptrot" w:date="2020-05-05T12:14:00Z">
        <w:r w:rsidR="00AF5D85" w:rsidRPr="00AA009D">
          <w:rPr>
            <w:color w:val="000000"/>
          </w:rPr>
          <w:t>farms</w:t>
        </w:r>
      </w:ins>
      <w:ins w:id="2305" w:author="tim liptrot" w:date="2020-05-05T12:15:00Z">
        <w:r w:rsidR="00E14457" w:rsidRPr="00AA009D">
          <w:rPr>
            <w:color w:val="000000"/>
          </w:rPr>
          <w:t xml:space="preserve"> (Al-</w:t>
        </w:r>
        <w:proofErr w:type="spellStart"/>
        <w:r w:rsidR="00E14457" w:rsidRPr="00AA009D">
          <w:rPr>
            <w:color w:val="000000"/>
          </w:rPr>
          <w:t>Naber</w:t>
        </w:r>
        <w:proofErr w:type="spellEnd"/>
        <w:r w:rsidR="00E14457" w:rsidRPr="00AA009D">
          <w:rPr>
            <w:color w:val="000000"/>
          </w:rPr>
          <w:t xml:space="preserve"> and </w:t>
        </w:r>
        <w:proofErr w:type="spellStart"/>
        <w:r w:rsidR="00E14457" w:rsidRPr="00AA009D">
          <w:rPr>
            <w:color w:val="000000"/>
          </w:rPr>
          <w:t>Molle</w:t>
        </w:r>
        <w:proofErr w:type="spellEnd"/>
        <w:r w:rsidR="00E14457" w:rsidRPr="00AA009D">
          <w:rPr>
            <w:color w:val="000000"/>
          </w:rPr>
          <w:t>, 2017)</w:t>
        </w:r>
      </w:ins>
      <w:ins w:id="2306" w:author="tim liptrot" w:date="2020-05-05T12:14:00Z">
        <w:r w:rsidR="00AF5D85" w:rsidRPr="00AA009D">
          <w:rPr>
            <w:color w:val="000000"/>
          </w:rPr>
          <w:t>.</w:t>
        </w:r>
      </w:ins>
      <w:ins w:id="2307" w:author="tim liptrot" w:date="2020-05-05T12:16:00Z">
        <w:r w:rsidR="00E14457" w:rsidRPr="00AA009D">
          <w:rPr>
            <w:color w:val="000000"/>
          </w:rPr>
          <w:t xml:space="preserve"> </w:t>
        </w:r>
      </w:ins>
      <w:ins w:id="2308" w:author="tim liptrot" w:date="2020-05-05T12:17:00Z">
        <w:r w:rsidR="00E14457" w:rsidRPr="00AA009D">
          <w:rPr>
            <w:color w:val="000000"/>
          </w:rPr>
          <w:t xml:space="preserve">Once an area of tens of kilometres had nearly no cultivation, preventing new farmer entry </w:t>
        </w:r>
      </w:ins>
      <w:ins w:id="2309" w:author="tim liptrot" w:date="2020-05-05T12:18:00Z">
        <w:r w:rsidR="00E14457" w:rsidRPr="00AA009D">
          <w:rPr>
            <w:color w:val="000000"/>
          </w:rPr>
          <w:t>is less expensive.</w:t>
        </w:r>
      </w:ins>
      <w:ins w:id="2310" w:author="tim liptrot" w:date="2020-05-05T12:28:00Z">
        <w:r w:rsidR="00AE5636" w:rsidRPr="00AA009D">
          <w:rPr>
            <w:color w:val="000000"/>
          </w:rPr>
          <w:t xml:space="preserve"> </w:t>
        </w:r>
      </w:ins>
      <w:ins w:id="2311" w:author="tim liptrot" w:date="2020-05-05T12:29:00Z">
        <w:r w:rsidR="00AE5636" w:rsidRPr="00AA009D">
          <w:rPr>
            <w:color w:val="000000"/>
          </w:rPr>
          <w:t>Excepting elite conflict,</w:t>
        </w:r>
      </w:ins>
      <w:ins w:id="2312" w:author="tim liptrot" w:date="2020-05-05T12:28:00Z">
        <w:r w:rsidR="00AE5636" w:rsidRPr="00AA009D">
          <w:rPr>
            <w:color w:val="000000"/>
          </w:rPr>
          <w:t xml:space="preserve"> </w:t>
        </w:r>
      </w:ins>
      <w:ins w:id="2313" w:author="tim liptrot" w:date="2020-05-05T12:29:00Z">
        <w:r w:rsidR="00AE5636" w:rsidRPr="00AA009D">
          <w:rPr>
            <w:color w:val="000000"/>
          </w:rPr>
          <w:t xml:space="preserve">the </w:t>
        </w:r>
      </w:ins>
      <w:proofErr w:type="spellStart"/>
      <w:ins w:id="2314" w:author="tim liptrot" w:date="2020-05-05T12:28:00Z">
        <w:r w:rsidR="00AE5636" w:rsidRPr="00AA009D">
          <w:rPr>
            <w:color w:val="000000"/>
          </w:rPr>
          <w:t>Mudawarra</w:t>
        </w:r>
        <w:proofErr w:type="spellEnd"/>
        <w:r w:rsidR="00AE5636" w:rsidRPr="00AA009D">
          <w:rPr>
            <w:color w:val="000000"/>
          </w:rPr>
          <w:t xml:space="preserve"> </w:t>
        </w:r>
      </w:ins>
      <w:ins w:id="2315" w:author="tim liptrot" w:date="2020-05-05T12:29:00Z">
        <w:r w:rsidR="00AE5636" w:rsidRPr="00AA009D">
          <w:rPr>
            <w:color w:val="000000"/>
          </w:rPr>
          <w:t>decisions avoided</w:t>
        </w:r>
      </w:ins>
      <w:ins w:id="2316" w:author="tim liptrot" w:date="2020-05-05T12:28:00Z">
        <w:r w:rsidR="00AE5636" w:rsidRPr="00AA009D">
          <w:rPr>
            <w:color w:val="000000"/>
          </w:rPr>
          <w:t xml:space="preserve"> most of the pragmatic constraints on the MWI’s efforts to control </w:t>
        </w:r>
      </w:ins>
      <w:ins w:id="2317" w:author="tim liptrot" w:date="2020-05-05T12:29:00Z">
        <w:r w:rsidR="00AE5636" w:rsidRPr="00AA009D">
          <w:rPr>
            <w:color w:val="000000"/>
          </w:rPr>
          <w:t>agricultural groundwater, including rural poverty, transaction costs and enforcements costs.</w:t>
        </w:r>
      </w:ins>
    </w:p>
    <w:p w14:paraId="49B76FF0" w14:textId="3EFA66F9" w:rsidR="00393C50" w:rsidRPr="00AA009D" w:rsidRDefault="00DC7DFA" w:rsidP="00974B61">
      <w:pPr>
        <w:pBdr>
          <w:top w:val="nil"/>
          <w:left w:val="nil"/>
          <w:bottom w:val="nil"/>
          <w:right w:val="nil"/>
          <w:between w:val="nil"/>
        </w:pBdr>
        <w:rPr>
          <w:color w:val="000000"/>
        </w:rPr>
      </w:pPr>
      <w:r w:rsidRPr="00AA009D">
        <w:rPr>
          <w:color w:val="000000"/>
        </w:rPr>
        <w:lastRenderedPageBreak/>
        <w:t>Donor</w:t>
      </w:r>
      <w:del w:id="2318" w:author="tim liptrot" w:date="2020-05-14T15:49:00Z">
        <w:r w:rsidRPr="00AA009D" w:rsidDel="00165F2C">
          <w:rPr>
            <w:color w:val="000000"/>
          </w:rPr>
          <w:delText xml:space="preserve"> pressure also played a role</w:delText>
        </w:r>
      </w:del>
      <w:ins w:id="2319" w:author="tim liptrot" w:date="2020-05-14T15:49:00Z">
        <w:r w:rsidR="00165F2C" w:rsidRPr="00AA009D">
          <w:rPr>
            <w:color w:val="000000"/>
          </w:rPr>
          <w:t xml:space="preserve">s pressed for the </w:t>
        </w:r>
        <w:proofErr w:type="spellStart"/>
        <w:r w:rsidR="00165F2C" w:rsidRPr="00AA009D">
          <w:rPr>
            <w:color w:val="000000"/>
          </w:rPr>
          <w:t>Mudawarra</w:t>
        </w:r>
        <w:proofErr w:type="spellEnd"/>
        <w:r w:rsidR="00165F2C" w:rsidRPr="00AA009D">
          <w:rPr>
            <w:color w:val="000000"/>
          </w:rPr>
          <w:t xml:space="preserve"> closures as well</w:t>
        </w:r>
      </w:ins>
      <w:r w:rsidRPr="00AA009D">
        <w:rPr>
          <w:color w:val="000000"/>
        </w:rPr>
        <w:t>. MWI staff referenced ‘triggers’ that USAID (</w:t>
      </w:r>
      <w:r w:rsidR="00951442" w:rsidRPr="00AA009D">
        <w:rPr>
          <w:color w:val="000000"/>
        </w:rPr>
        <w:t>reportedly, the loan was provided by OPIC</w:t>
      </w:r>
      <w:r w:rsidR="00AE4C5F" w:rsidRPr="00AA009D">
        <w:rPr>
          <w:color w:val="000000"/>
        </w:rPr>
        <w:t>) placed on Jordan</w:t>
      </w:r>
      <w:r w:rsidR="00951442" w:rsidRPr="00AA009D">
        <w:rPr>
          <w:color w:val="000000"/>
        </w:rPr>
        <w:t>. The MWI staff implied that the closures were required under the contract, but OPIC does not release its contracts so verification was impossible.</w:t>
      </w:r>
      <w:r w:rsidR="007A1546" w:rsidRPr="00AA009D">
        <w:rPr>
          <w:color w:val="000000"/>
        </w:rPr>
        <w:t xml:space="preserve"> Distrust of Jordan’s promises is plausible after Ross Hagan’s paper and Jordan’s past reneging on the privatization of its tomato factory interests to the World Bank (Pittman, 2004). </w:t>
      </w:r>
      <w:r w:rsidR="00A71EF7" w:rsidRPr="00AA009D">
        <w:rPr>
          <w:color w:val="000000"/>
        </w:rPr>
        <w:t>But also some 250 million USD was fronted by Jordan and it’s social security fund (</w:t>
      </w:r>
      <w:proofErr w:type="spellStart"/>
      <w:r w:rsidR="00A71EF7" w:rsidRPr="00AA009D">
        <w:rPr>
          <w:color w:val="000000"/>
        </w:rPr>
        <w:t>Keulertz</w:t>
      </w:r>
      <w:proofErr w:type="spellEnd"/>
      <w:r w:rsidR="00A71EF7" w:rsidRPr="00AA009D">
        <w:rPr>
          <w:color w:val="000000"/>
        </w:rPr>
        <w:t>, 2014), and the contract called for operations payment to GAMA whether water flowed or not (</w:t>
      </w:r>
      <w:ins w:id="2320" w:author="tim liptrot" w:date="2020-05-14T15:58:00Z">
        <w:r w:rsidR="00977F62" w:rsidRPr="00AA009D">
          <w:rPr>
            <w:color w:val="000000"/>
          </w:rPr>
          <w:t>i</w:t>
        </w:r>
      </w:ins>
      <w:del w:id="2321" w:author="tim liptrot" w:date="2020-05-14T15:58:00Z">
        <w:r w:rsidR="00A71EF7" w:rsidRPr="00AA009D" w:rsidDel="00977F62">
          <w:rPr>
            <w:color w:val="000000"/>
          </w:rPr>
          <w:delText>I</w:delText>
        </w:r>
      </w:del>
      <w:r w:rsidR="00A71EF7" w:rsidRPr="00AA009D">
        <w:rPr>
          <w:color w:val="000000"/>
        </w:rPr>
        <w:t xml:space="preserve">nterview with MWI staff, interview 2), so the </w:t>
      </w:r>
      <w:proofErr w:type="spellStart"/>
      <w:r w:rsidR="00A71EF7" w:rsidRPr="00AA009D">
        <w:rPr>
          <w:color w:val="000000"/>
        </w:rPr>
        <w:t>GoJ</w:t>
      </w:r>
      <w:proofErr w:type="spellEnd"/>
      <w:r w:rsidR="00A71EF7" w:rsidRPr="00AA009D">
        <w:rPr>
          <w:color w:val="000000"/>
        </w:rPr>
        <w:t xml:space="preserve"> had strong reason to close the farms either way. One MWI </w:t>
      </w:r>
      <w:del w:id="2322" w:author="Hussam Hussein" w:date="2020-05-11T16:04:00Z">
        <w:r w:rsidR="00A71EF7" w:rsidRPr="00AA009D" w:rsidDel="00EE7117">
          <w:rPr>
            <w:color w:val="000000"/>
          </w:rPr>
          <w:delText xml:space="preserve">staffer </w:delText>
        </w:r>
      </w:del>
      <w:ins w:id="2323" w:author="Hussam Hussein" w:date="2020-05-11T16:04:00Z">
        <w:r w:rsidR="00EE7117" w:rsidRPr="00AA009D">
          <w:rPr>
            <w:color w:val="000000"/>
          </w:rPr>
          <w:t xml:space="preserve">employee </w:t>
        </w:r>
      </w:ins>
      <w:r w:rsidR="00A71EF7" w:rsidRPr="00AA009D">
        <w:rPr>
          <w:color w:val="000000"/>
        </w:rPr>
        <w:t>even suggested reproducing the BOT model to increase political will</w:t>
      </w:r>
      <w:ins w:id="2324" w:author="tim liptrot" w:date="2020-05-14T15:49:00Z">
        <w:r w:rsidR="00165F2C" w:rsidRPr="00AA009D">
          <w:rPr>
            <w:color w:val="000000"/>
          </w:rPr>
          <w:t xml:space="preserve"> (</w:t>
        </w:r>
      </w:ins>
      <w:ins w:id="2325" w:author="tim liptrot" w:date="2020-05-14T15:58:00Z">
        <w:r w:rsidR="00977F62" w:rsidRPr="00AA009D">
          <w:rPr>
            <w:color w:val="000000"/>
          </w:rPr>
          <w:t>i</w:t>
        </w:r>
      </w:ins>
      <w:ins w:id="2326" w:author="tim liptrot" w:date="2020-05-14T15:49:00Z">
        <w:r w:rsidR="00165F2C" w:rsidRPr="00AA009D">
          <w:rPr>
            <w:color w:val="000000"/>
          </w:rPr>
          <w:t>nterview 3)</w:t>
        </w:r>
      </w:ins>
      <w:r w:rsidR="00A71EF7" w:rsidRPr="00AA009D">
        <w:rPr>
          <w:color w:val="000000"/>
        </w:rPr>
        <w:t>.</w:t>
      </w:r>
    </w:p>
    <w:p w14:paraId="4D2C4810" w14:textId="0C18550B" w:rsidR="007A1546" w:rsidRPr="00AA009D" w:rsidRDefault="007A1546" w:rsidP="00974B61">
      <w:pPr>
        <w:pBdr>
          <w:top w:val="nil"/>
          <w:left w:val="nil"/>
          <w:bottom w:val="nil"/>
          <w:right w:val="nil"/>
          <w:between w:val="nil"/>
        </w:pBdr>
        <w:rPr>
          <w:i/>
          <w:iCs/>
          <w:color w:val="000000"/>
        </w:rPr>
      </w:pPr>
      <w:r w:rsidRPr="00AA009D">
        <w:rPr>
          <w:i/>
          <w:iCs/>
          <w:color w:val="000000"/>
        </w:rPr>
        <w:t xml:space="preserve">Urban requirements and the </w:t>
      </w:r>
      <w:proofErr w:type="spellStart"/>
      <w:r w:rsidRPr="00AA009D">
        <w:rPr>
          <w:i/>
          <w:iCs/>
          <w:color w:val="000000"/>
        </w:rPr>
        <w:t>Disi-Mudawarra</w:t>
      </w:r>
      <w:proofErr w:type="spellEnd"/>
      <w:r w:rsidRPr="00AA009D">
        <w:rPr>
          <w:i/>
          <w:iCs/>
          <w:color w:val="000000"/>
        </w:rPr>
        <w:t xml:space="preserve"> closures</w:t>
      </w:r>
    </w:p>
    <w:p w14:paraId="1E606949" w14:textId="357263D4" w:rsidR="001C1EFF" w:rsidRPr="00AA009D" w:rsidRDefault="001C1EFF" w:rsidP="00974B61">
      <w:pPr>
        <w:pBdr>
          <w:top w:val="nil"/>
          <w:left w:val="nil"/>
          <w:bottom w:val="nil"/>
          <w:right w:val="nil"/>
          <w:between w:val="nil"/>
        </w:pBdr>
        <w:rPr>
          <w:ins w:id="2327" w:author="tim liptrot" w:date="2020-05-04T22:02:00Z"/>
          <w:rFonts w:cs="Arial"/>
          <w:color w:val="000000"/>
          <w:lang w:val="en-US" w:bidi="ar-JO"/>
        </w:rPr>
      </w:pPr>
      <w:r w:rsidRPr="00AA009D">
        <w:rPr>
          <w:color w:val="000000"/>
        </w:rPr>
        <w:t xml:space="preserve">Much of the desire for the </w:t>
      </w:r>
      <w:proofErr w:type="spellStart"/>
      <w:r w:rsidRPr="00AA009D">
        <w:rPr>
          <w:color w:val="000000"/>
        </w:rPr>
        <w:t>Disi</w:t>
      </w:r>
      <w:proofErr w:type="spellEnd"/>
      <w:r w:rsidRPr="00AA009D">
        <w:rPr>
          <w:color w:val="000000"/>
        </w:rPr>
        <w:t>-Amman pipeline came from interest groups opposed to reallocation in the northern highlands and the Jordan valley</w:t>
      </w:r>
      <w:r w:rsidR="009731D0" w:rsidRPr="00AA009D">
        <w:rPr>
          <w:color w:val="000000"/>
        </w:rPr>
        <w:t>, who advocate for expensive supply policies over demand management</w:t>
      </w:r>
      <w:r w:rsidRPr="00AA009D">
        <w:rPr>
          <w:color w:val="000000"/>
        </w:rPr>
        <w:t>. Highland farmers and Jordan valley farmers received less competition from the M&amp;I supply. Proponents of food autonomy increased local food production</w:t>
      </w:r>
      <w:r w:rsidR="009731D0" w:rsidRPr="00AA009D">
        <w:rPr>
          <w:color w:val="000000"/>
        </w:rPr>
        <w:t xml:space="preserve">. The regime increased water supply without an influx of displaced farmers to crowded cities. But key </w:t>
      </w:r>
      <w:proofErr w:type="gramStart"/>
      <w:r w:rsidR="009731D0" w:rsidRPr="00AA009D">
        <w:rPr>
          <w:color w:val="000000"/>
        </w:rPr>
        <w:t>policy-makers</w:t>
      </w:r>
      <w:proofErr w:type="gramEnd"/>
      <w:r w:rsidR="009731D0" w:rsidRPr="00AA009D">
        <w:rPr>
          <w:color w:val="000000"/>
        </w:rPr>
        <w:t xml:space="preserve"> (at least the MWI</w:t>
      </w:r>
      <w:r w:rsidR="00DC7DFA" w:rsidRPr="00AA009D">
        <w:rPr>
          <w:color w:val="000000"/>
        </w:rPr>
        <w:t xml:space="preserve">, donors, and Ministry of Agriculture) understood that such an expensive project would require farm closures, but accepted because of the characteristics of the farms. </w:t>
      </w:r>
      <w:r w:rsidR="007A1546" w:rsidRPr="00AA009D">
        <w:rPr>
          <w:color w:val="000000"/>
        </w:rPr>
        <w:t>The ‘triggers’ placed by OPIC/USAID strongly suggest that Ministry of Finance and Prime Minister, who signed the contract, accepted the farm closures. Therefore</w:t>
      </w:r>
      <w:ins w:id="2328" w:author="Hussam Hussein" w:date="2020-05-11T16:08:00Z">
        <w:r w:rsidR="00FC4D5D" w:rsidRPr="00AA009D">
          <w:rPr>
            <w:color w:val="000000"/>
          </w:rPr>
          <w:t>,</w:t>
        </w:r>
      </w:ins>
      <w:r w:rsidR="007A1546" w:rsidRPr="00AA009D">
        <w:rPr>
          <w:color w:val="000000"/>
        </w:rPr>
        <w:t xml:space="preserve"> the </w:t>
      </w:r>
      <w:proofErr w:type="spellStart"/>
      <w:r w:rsidR="007A1546" w:rsidRPr="00AA009D">
        <w:rPr>
          <w:color w:val="000000"/>
        </w:rPr>
        <w:t>Mudawarra</w:t>
      </w:r>
      <w:proofErr w:type="spellEnd"/>
      <w:r w:rsidR="007A1546" w:rsidRPr="00AA009D">
        <w:rPr>
          <w:color w:val="000000"/>
        </w:rPr>
        <w:t xml:space="preserve"> reallocation had much wider and more durable coalition than the licensing and tariffs. This broad coalition, combined with low transaction and enforcement costs, allowed expropriation to</w:t>
      </w:r>
      <w:r w:rsidR="00DC7DFA" w:rsidRPr="00AA009D">
        <w:rPr>
          <w:color w:val="000000"/>
        </w:rPr>
        <w:t xml:space="preserve"> be applied and maintained over years and multiple reappointments.</w:t>
      </w:r>
    </w:p>
    <w:p w14:paraId="37FFCE8E" w14:textId="013BA1A5" w:rsidR="00393C50" w:rsidRPr="00AA009D" w:rsidRDefault="00614BF0" w:rsidP="00974B61">
      <w:pPr>
        <w:pBdr>
          <w:top w:val="nil"/>
          <w:left w:val="nil"/>
          <w:bottom w:val="nil"/>
          <w:right w:val="nil"/>
          <w:between w:val="nil"/>
        </w:pBdr>
        <w:rPr>
          <w:b/>
          <w:bCs/>
          <w:color w:val="000000"/>
        </w:rPr>
      </w:pPr>
      <w:r w:rsidRPr="00AA009D">
        <w:rPr>
          <w:b/>
          <w:bCs/>
          <w:color w:val="000000"/>
        </w:rPr>
        <w:t>Discussion</w:t>
      </w:r>
      <w:ins w:id="2329" w:author="Hussam Hussein" w:date="2020-05-13T11:12:00Z">
        <w:r w:rsidR="00BC5766" w:rsidRPr="00AA009D">
          <w:rPr>
            <w:b/>
            <w:bCs/>
            <w:color w:val="000000"/>
          </w:rPr>
          <w:t xml:space="preserve"> and Conclusion</w:t>
        </w:r>
      </w:ins>
    </w:p>
    <w:p w14:paraId="6A1DBD95" w14:textId="1DFEA5EB" w:rsidR="00D06346" w:rsidRPr="00AA009D" w:rsidRDefault="00461DEF" w:rsidP="00974B61">
      <w:pPr>
        <w:pBdr>
          <w:top w:val="nil"/>
          <w:left w:val="nil"/>
          <w:bottom w:val="nil"/>
          <w:right w:val="nil"/>
          <w:between w:val="nil"/>
        </w:pBdr>
        <w:rPr>
          <w:color w:val="000000"/>
        </w:rPr>
      </w:pPr>
      <w:ins w:id="2330" w:author="tim liptrot" w:date="2020-05-13T13:33:00Z">
        <w:r w:rsidRPr="00AA009D">
          <w:rPr>
            <w:color w:val="000000"/>
          </w:rPr>
          <w:t>This paper has explored these two sets of policies for reallocating groundwater from agriculture to M&amp;I use in Jordan, to understand to what extent urban requirements altered groundwater management.</w:t>
        </w:r>
      </w:ins>
      <w:ins w:id="2331" w:author="tim liptrot" w:date="2020-05-13T13:39:00Z">
        <w:r w:rsidRPr="00AA009D">
          <w:rPr>
            <w:color w:val="000000"/>
          </w:rPr>
          <w:t xml:space="preserve"> </w:t>
        </w:r>
      </w:ins>
      <w:moveFromRangeStart w:id="2332" w:author="Hussam Hussein" w:date="2020-05-13T11:00:00Z" w:name="move40260059"/>
      <w:moveFrom w:id="2333" w:author="Hussam Hussein" w:date="2020-05-13T11:00:00Z">
        <w:r w:rsidR="00D06346" w:rsidRPr="00AA009D" w:rsidDel="00867D9D">
          <w:rPr>
            <w:color w:val="000000"/>
          </w:rPr>
          <w:t xml:space="preserve">This paper has explored two sets of policies for reallocating groundwater from agriculture to M&amp;I use in Jordan, </w:t>
        </w:r>
        <w:commentRangeStart w:id="2334"/>
        <w:r w:rsidR="00D06346" w:rsidRPr="00AA009D" w:rsidDel="00867D9D">
          <w:rPr>
            <w:color w:val="000000"/>
          </w:rPr>
          <w:t xml:space="preserve">to understand to what extent urban requirements altered groundwater management. </w:t>
        </w:r>
        <w:commentRangeEnd w:id="2334"/>
        <w:r w:rsidR="00867D9D" w:rsidRPr="00AA009D" w:rsidDel="00867D9D">
          <w:rPr>
            <w:rStyle w:val="CommentReference"/>
          </w:rPr>
          <w:commentReference w:id="2334"/>
        </w:r>
      </w:moveFrom>
      <w:moveFromRangeEnd w:id="2332"/>
      <w:r w:rsidR="00D06346" w:rsidRPr="00AA009D">
        <w:rPr>
          <w:color w:val="000000"/>
        </w:rPr>
        <w:t xml:space="preserve">In Jordan’s northern highlands, the World Bank and the MWI have attempted reallocation through groundwater licensing and </w:t>
      </w:r>
      <w:r w:rsidR="00DE20E5" w:rsidRPr="00AA009D">
        <w:rPr>
          <w:color w:val="000000"/>
        </w:rPr>
        <w:t>tariffs. The published works of the World Bank, USAID</w:t>
      </w:r>
      <w:ins w:id="2335" w:author="Hussam Hussein" w:date="2020-05-13T10:58:00Z">
        <w:r w:rsidR="00867D9D" w:rsidRPr="00AA009D">
          <w:rPr>
            <w:color w:val="000000"/>
          </w:rPr>
          <w:t>,</w:t>
        </w:r>
      </w:ins>
      <w:r w:rsidR="00DE20E5" w:rsidRPr="00AA009D">
        <w:rPr>
          <w:color w:val="000000"/>
        </w:rPr>
        <w:t xml:space="preserve"> and the statements of MWI staff show that protecting the domestic and industrial </w:t>
      </w:r>
      <w:ins w:id="2336" w:author="Hussam Hussein" w:date="2020-05-13T10:58:00Z">
        <w:r w:rsidR="00867D9D" w:rsidRPr="00AA009D">
          <w:rPr>
            <w:color w:val="000000"/>
          </w:rPr>
          <w:t xml:space="preserve">sectors </w:t>
        </w:r>
      </w:ins>
      <w:r w:rsidR="00DE20E5" w:rsidRPr="00AA009D">
        <w:rPr>
          <w:color w:val="000000"/>
        </w:rPr>
        <w:t>was a strong motivation for the licensing and tariffs</w:t>
      </w:r>
      <w:r w:rsidR="00EF6178" w:rsidRPr="00AA009D">
        <w:rPr>
          <w:color w:val="000000"/>
        </w:rPr>
        <w:t>.</w:t>
      </w:r>
      <w:ins w:id="2337" w:author="tim liptrot" w:date="2020-05-13T13:31:00Z">
        <w:r w:rsidRPr="00AA009D">
          <w:rPr>
            <w:color w:val="000000"/>
          </w:rPr>
          <w:t xml:space="preserve"> However, the regulations</w:t>
        </w:r>
      </w:ins>
      <w:ins w:id="2338" w:author="tim liptrot" w:date="2020-05-13T13:32:00Z">
        <w:r w:rsidRPr="00AA009D">
          <w:rPr>
            <w:color w:val="000000"/>
          </w:rPr>
          <w:t xml:space="preserve"> failed</w:t>
        </w:r>
      </w:ins>
      <w:ins w:id="2339" w:author="tim liptrot" w:date="2020-05-13T13:31:00Z">
        <w:r w:rsidRPr="00AA009D">
          <w:rPr>
            <w:color w:val="000000"/>
          </w:rPr>
          <w:t xml:space="preserve"> reallocat</w:t>
        </w:r>
      </w:ins>
      <w:ins w:id="2340" w:author="tim liptrot" w:date="2020-05-13T13:32:00Z">
        <w:r w:rsidRPr="00AA009D">
          <w:rPr>
            <w:color w:val="000000"/>
          </w:rPr>
          <w:t>e</w:t>
        </w:r>
      </w:ins>
      <w:ins w:id="2341" w:author="tim liptrot" w:date="2020-05-13T13:31:00Z">
        <w:r w:rsidRPr="00AA009D">
          <w:rPr>
            <w:color w:val="000000"/>
          </w:rPr>
          <w:t xml:space="preserve"> groun</w:t>
        </w:r>
      </w:ins>
      <w:ins w:id="2342" w:author="tim liptrot" w:date="2020-05-13T13:32:00Z">
        <w:r w:rsidRPr="00AA009D">
          <w:rPr>
            <w:color w:val="000000"/>
          </w:rPr>
          <w:t>d</w:t>
        </w:r>
      </w:ins>
      <w:ins w:id="2343" w:author="tim liptrot" w:date="2020-05-13T13:31:00Z">
        <w:r w:rsidRPr="00AA009D">
          <w:rPr>
            <w:color w:val="000000"/>
          </w:rPr>
          <w:t>water, though they have slowed the growt</w:t>
        </w:r>
      </w:ins>
      <w:ins w:id="2344" w:author="tim liptrot" w:date="2020-05-13T13:32:00Z">
        <w:r w:rsidRPr="00AA009D">
          <w:rPr>
            <w:color w:val="000000"/>
          </w:rPr>
          <w:t>h of agricultural extraction.</w:t>
        </w:r>
      </w:ins>
      <w:r w:rsidR="00EF6178" w:rsidRPr="00AA009D">
        <w:rPr>
          <w:color w:val="000000"/>
        </w:rPr>
        <w:t xml:space="preserve"> </w:t>
      </w:r>
      <w:ins w:id="2345" w:author="Hussam Hussein" w:date="2020-05-13T10:59:00Z">
        <w:r w:rsidR="00867D9D" w:rsidRPr="00AA009D">
          <w:rPr>
            <w:color w:val="000000"/>
          </w:rPr>
          <w:t>Instead, i</w:t>
        </w:r>
      </w:ins>
      <w:del w:id="2346" w:author="Hussam Hussein" w:date="2020-05-13T10:59:00Z">
        <w:r w:rsidR="00EF6178" w:rsidRPr="00AA009D" w:rsidDel="00867D9D">
          <w:rPr>
            <w:color w:val="000000"/>
          </w:rPr>
          <w:delText>I</w:delText>
        </w:r>
      </w:del>
      <w:r w:rsidR="00EF6178" w:rsidRPr="00AA009D">
        <w:rPr>
          <w:color w:val="000000"/>
        </w:rPr>
        <w:t xml:space="preserve">n the </w:t>
      </w:r>
      <w:proofErr w:type="spellStart"/>
      <w:r w:rsidR="00EF6178" w:rsidRPr="00AA009D">
        <w:rPr>
          <w:color w:val="000000"/>
        </w:rPr>
        <w:t>Disi</w:t>
      </w:r>
      <w:proofErr w:type="spellEnd"/>
      <w:r w:rsidR="00EF6178" w:rsidRPr="00AA009D">
        <w:rPr>
          <w:color w:val="000000"/>
        </w:rPr>
        <w:t xml:space="preserve"> aquifer, </w:t>
      </w:r>
      <w:r w:rsidR="008510FC" w:rsidRPr="00AA009D">
        <w:rPr>
          <w:color w:val="000000"/>
        </w:rPr>
        <w:t>an explicit strategy of groundwater reallocation was not only attempted but achieved tangible</w:t>
      </w:r>
      <w:ins w:id="2347" w:author="Hussam Hussein" w:date="2020-05-13T10:59:00Z">
        <w:r w:rsidR="00867D9D" w:rsidRPr="00AA009D">
          <w:rPr>
            <w:color w:val="000000"/>
          </w:rPr>
          <w:t xml:space="preserve"> and</w:t>
        </w:r>
      </w:ins>
      <w:del w:id="2348" w:author="Hussam Hussein" w:date="2020-05-13T10:59:00Z">
        <w:r w:rsidR="008510FC" w:rsidRPr="00AA009D" w:rsidDel="00867D9D">
          <w:rPr>
            <w:color w:val="000000"/>
          </w:rPr>
          <w:delText>,</w:delText>
        </w:r>
      </w:del>
      <w:r w:rsidR="008510FC" w:rsidRPr="00AA009D">
        <w:rPr>
          <w:color w:val="000000"/>
        </w:rPr>
        <w:t xml:space="preserve"> durable</w:t>
      </w:r>
      <w:ins w:id="2349" w:author="Hussam Hussein" w:date="2020-05-13T10:59:00Z">
        <w:r w:rsidR="00867D9D" w:rsidRPr="00AA009D">
          <w:rPr>
            <w:color w:val="000000"/>
          </w:rPr>
          <w:t xml:space="preserve"> </w:t>
        </w:r>
      </w:ins>
      <w:del w:id="2350" w:author="Hussam Hussein" w:date="2020-05-13T10:59:00Z">
        <w:r w:rsidR="008510FC" w:rsidRPr="00AA009D" w:rsidDel="00867D9D">
          <w:rPr>
            <w:color w:val="000000"/>
          </w:rPr>
          <w:delText xml:space="preserve"> chancges</w:delText>
        </w:r>
      </w:del>
      <w:ins w:id="2351" w:author="Hussam Hussein" w:date="2020-05-13T10:59:00Z">
        <w:r w:rsidR="00867D9D" w:rsidRPr="00AA009D">
          <w:rPr>
            <w:color w:val="000000"/>
          </w:rPr>
          <w:t>changes</w:t>
        </w:r>
      </w:ins>
      <w:r w:rsidR="008510FC" w:rsidRPr="00AA009D">
        <w:rPr>
          <w:color w:val="000000"/>
        </w:rPr>
        <w:t>.</w:t>
      </w:r>
      <w:r w:rsidR="00EF6178" w:rsidRPr="00AA009D">
        <w:rPr>
          <w:color w:val="000000"/>
        </w:rPr>
        <w:t xml:space="preserve"> In both cases urban requirements contributed to greater political commitment but did not overcome most structural challenges to reducing irrigation.</w:t>
      </w:r>
      <w:ins w:id="2352" w:author="Hussam Hussein" w:date="2020-05-13T11:00:00Z">
        <w:r w:rsidR="00867D9D" w:rsidRPr="00AA009D">
          <w:rPr>
            <w:color w:val="000000"/>
          </w:rPr>
          <w:t xml:space="preserve"> </w:t>
        </w:r>
      </w:ins>
      <w:moveToRangeStart w:id="2353" w:author="Hussam Hussein" w:date="2020-05-13T11:00:00Z" w:name="move40260059"/>
      <w:moveTo w:id="2354" w:author="Hussam Hussein" w:date="2020-05-13T11:00:00Z">
        <w:del w:id="2355" w:author="tim liptrot" w:date="2020-05-13T13:33:00Z">
          <w:r w:rsidR="00867D9D" w:rsidRPr="00AA009D" w:rsidDel="00461DEF">
            <w:rPr>
              <w:color w:val="000000"/>
            </w:rPr>
            <w:delText xml:space="preserve">This paper has explored </w:delText>
          </w:r>
        </w:del>
      </w:moveTo>
      <w:ins w:id="2356" w:author="Hussam Hussein" w:date="2020-05-13T11:00:00Z">
        <w:del w:id="2357" w:author="tim liptrot" w:date="2020-05-13T13:33:00Z">
          <w:r w:rsidR="00867D9D" w:rsidRPr="00AA009D" w:rsidDel="00461DEF">
            <w:rPr>
              <w:color w:val="000000"/>
            </w:rPr>
            <w:delText xml:space="preserve">these </w:delText>
          </w:r>
        </w:del>
      </w:ins>
      <w:moveTo w:id="2358" w:author="Hussam Hussein" w:date="2020-05-13T11:00:00Z">
        <w:del w:id="2359" w:author="tim liptrot" w:date="2020-05-13T13:33:00Z">
          <w:r w:rsidR="00867D9D" w:rsidRPr="00AA009D" w:rsidDel="00461DEF">
            <w:rPr>
              <w:color w:val="000000"/>
            </w:rPr>
            <w:delText xml:space="preserve">two sets of policies for reallocating groundwater from agriculture to M&amp;I use in Jordan, </w:delText>
          </w:r>
          <w:commentRangeStart w:id="2360"/>
          <w:r w:rsidR="00867D9D" w:rsidRPr="00AA009D" w:rsidDel="00461DEF">
            <w:rPr>
              <w:color w:val="000000"/>
            </w:rPr>
            <w:delText xml:space="preserve">to understand to what extent urban requirements altered groundwater management. </w:delText>
          </w:r>
          <w:commentRangeEnd w:id="2360"/>
          <w:r w:rsidR="00867D9D" w:rsidRPr="00AA009D" w:rsidDel="00461DEF">
            <w:rPr>
              <w:rStyle w:val="CommentReference"/>
            </w:rPr>
            <w:commentReference w:id="2360"/>
          </w:r>
        </w:del>
      </w:moveTo>
      <w:moveToRangeEnd w:id="2353"/>
      <w:ins w:id="2361" w:author="Hussam Hussein" w:date="2020-05-13T11:01:00Z">
        <w:del w:id="2362" w:author="tim liptrot" w:date="2020-05-13T13:33:00Z">
          <w:r w:rsidR="00867D9D" w:rsidRPr="00AA009D" w:rsidDel="00461DEF">
            <w:rPr>
              <w:color w:val="000000"/>
            </w:rPr>
            <w:delText xml:space="preserve">It also aimed at </w:delText>
          </w:r>
        </w:del>
      </w:ins>
      <w:ins w:id="2363" w:author="Hussam Hussein" w:date="2020-05-13T11:02:00Z">
        <w:del w:id="2364" w:author="tim liptrot" w:date="2020-05-13T13:33:00Z">
          <w:r w:rsidR="00867D9D" w:rsidRPr="00AA009D" w:rsidDel="00461DEF">
            <w:rPr>
              <w:color w:val="000000"/>
            </w:rPr>
            <w:delText>shedding</w:delText>
          </w:r>
        </w:del>
      </w:ins>
      <w:ins w:id="2365" w:author="Hussam Hussein" w:date="2020-05-13T11:01:00Z">
        <w:del w:id="2366" w:author="tim liptrot" w:date="2020-05-13T13:33:00Z">
          <w:r w:rsidR="00867D9D" w:rsidRPr="00AA009D" w:rsidDel="00461DEF">
            <w:rPr>
              <w:color w:val="000000"/>
            </w:rPr>
            <w:delText xml:space="preserve"> light on why </w:delText>
          </w:r>
        </w:del>
      </w:ins>
      <w:ins w:id="2367" w:author="Hussam Hussein" w:date="2020-05-13T11:02:00Z">
        <w:del w:id="2368" w:author="tim liptrot" w:date="2020-05-13T13:33:00Z">
          <w:r w:rsidR="00867D9D" w:rsidRPr="00AA009D" w:rsidDel="00461DEF">
            <w:rPr>
              <w:color w:val="000000"/>
            </w:rPr>
            <w:delText xml:space="preserve">rural to urban groundwater reallocation </w:delText>
          </w:r>
        </w:del>
      </w:ins>
      <w:ins w:id="2369" w:author="Hussam Hussein" w:date="2020-05-13T11:03:00Z">
        <w:del w:id="2370" w:author="tim liptrot" w:date="2020-05-13T13:33:00Z">
          <w:r w:rsidR="00867D9D" w:rsidRPr="00AA009D" w:rsidDel="00461DEF">
            <w:rPr>
              <w:color w:val="000000"/>
            </w:rPr>
            <w:delText>failed through</w:delText>
          </w:r>
        </w:del>
      </w:ins>
      <w:ins w:id="2371" w:author="Hussam Hussein" w:date="2020-05-13T11:02:00Z">
        <w:del w:id="2372" w:author="tim liptrot" w:date="2020-05-13T13:33:00Z">
          <w:r w:rsidR="00867D9D" w:rsidRPr="00AA009D" w:rsidDel="00461DEF">
            <w:rPr>
              <w:color w:val="000000"/>
            </w:rPr>
            <w:delText xml:space="preserve"> regulation </w:delText>
          </w:r>
        </w:del>
      </w:ins>
      <w:ins w:id="2373" w:author="Hussam Hussein" w:date="2020-05-13T11:03:00Z">
        <w:del w:id="2374" w:author="tim liptrot" w:date="2020-05-13T13:33:00Z">
          <w:r w:rsidR="00867D9D" w:rsidRPr="00AA009D" w:rsidDel="00461DEF">
            <w:rPr>
              <w:color w:val="000000"/>
            </w:rPr>
            <w:delText>in northern Jordan while it was successful through</w:delText>
          </w:r>
        </w:del>
      </w:ins>
      <w:ins w:id="2375" w:author="Hussam Hussein" w:date="2020-05-13T11:02:00Z">
        <w:del w:id="2376" w:author="tim liptrot" w:date="2020-05-13T13:33:00Z">
          <w:r w:rsidR="00867D9D" w:rsidRPr="00AA009D" w:rsidDel="00461DEF">
            <w:rPr>
              <w:color w:val="000000"/>
            </w:rPr>
            <w:delText xml:space="preserve"> targeted expropriation</w:delText>
          </w:r>
        </w:del>
      </w:ins>
      <w:ins w:id="2377" w:author="Hussam Hussein" w:date="2020-05-13T11:03:00Z">
        <w:del w:id="2378" w:author="tim liptrot" w:date="2020-05-13T13:33:00Z">
          <w:r w:rsidR="00867D9D" w:rsidRPr="00AA009D" w:rsidDel="00461DEF">
            <w:rPr>
              <w:color w:val="000000"/>
            </w:rPr>
            <w:delText xml:space="preserve"> in the Disi area.</w:delText>
          </w:r>
        </w:del>
      </w:ins>
    </w:p>
    <w:p w14:paraId="3602FFDA" w14:textId="400F05A2" w:rsidR="00EF6178" w:rsidRPr="00AA009D" w:rsidRDefault="00367DD9" w:rsidP="00974B61">
      <w:pPr>
        <w:pBdr>
          <w:top w:val="nil"/>
          <w:left w:val="nil"/>
          <w:bottom w:val="nil"/>
          <w:right w:val="nil"/>
          <w:between w:val="nil"/>
        </w:pBdr>
        <w:rPr>
          <w:color w:val="000000"/>
        </w:rPr>
      </w:pPr>
      <w:r w:rsidRPr="00AA009D">
        <w:rPr>
          <w:color w:val="000000"/>
        </w:rPr>
        <w:t>In the northern highlands, the World Bank advocated for the closure of unprofitable farms through a volumetric tariff system. Political resistance from rural regions, implementers, and reluctance of Jordanian policy makers to increase rural poverty, partly out of stability concerns, have redirected the tariffs toward wealthy farmers and new, illegal farms. The appointment of a pro-reallocation Minister of Water and a supportive Prime Minister in 2012 le</w:t>
      </w:r>
      <w:del w:id="2379" w:author="Hussam Hussein" w:date="2020-05-13T11:05:00Z">
        <w:r w:rsidRPr="00AA009D" w:rsidDel="00867D9D">
          <w:rPr>
            <w:color w:val="000000"/>
          </w:rPr>
          <w:delText>a</w:delText>
        </w:r>
      </w:del>
      <w:r w:rsidRPr="00AA009D">
        <w:rPr>
          <w:color w:val="000000"/>
        </w:rPr>
        <w:t xml:space="preserve">d to stronger enforcement of tariffs on wealthy farms and restrictions on illegal farms. Remote sensing technologies </w:t>
      </w:r>
      <w:del w:id="2380" w:author="Hussam Hussein" w:date="2020-05-13T11:05:00Z">
        <w:r w:rsidRPr="00AA009D" w:rsidDel="00867D9D">
          <w:rPr>
            <w:color w:val="000000"/>
          </w:rPr>
          <w:delText xml:space="preserve">which </w:delText>
        </w:r>
      </w:del>
      <w:ins w:id="2381" w:author="Hussam Hussein" w:date="2020-05-13T11:05:00Z">
        <w:r w:rsidR="00867D9D" w:rsidRPr="00AA009D">
          <w:rPr>
            <w:color w:val="000000"/>
          </w:rPr>
          <w:t xml:space="preserve">that </w:t>
        </w:r>
      </w:ins>
      <w:r w:rsidRPr="00AA009D">
        <w:rPr>
          <w:color w:val="000000"/>
        </w:rPr>
        <w:t xml:space="preserve">could have driven up tariffs were negotiated away from water accounting due to pressure from the Ministry of Agriculture. Ultimately, reducing agricultural water use </w:t>
      </w:r>
      <w:r w:rsidR="00981D23" w:rsidRPr="00AA009D">
        <w:rPr>
          <w:color w:val="000000"/>
        </w:rPr>
        <w:t>on the many small, citizen-operated farms of the highlands would require policies outside of the Jordan’s window of discourse or ability to implement. Tariffs and licensing have probably reduced the growth rate of irrigation</w:t>
      </w:r>
      <w:del w:id="2382" w:author="Hussam Hussein" w:date="2020-05-13T11:09:00Z">
        <w:r w:rsidR="00981D23" w:rsidRPr="00AA009D" w:rsidDel="00183490">
          <w:rPr>
            <w:color w:val="000000"/>
          </w:rPr>
          <w:delText>,</w:delText>
        </w:r>
      </w:del>
      <w:r w:rsidR="00981D23" w:rsidRPr="00AA009D">
        <w:rPr>
          <w:color w:val="000000"/>
        </w:rPr>
        <w:t xml:space="preserve"> by increasing the costs of starting new farms.</w:t>
      </w:r>
    </w:p>
    <w:p w14:paraId="5C2A3B67" w14:textId="0930A450" w:rsidR="00152F23" w:rsidRPr="00AA009D" w:rsidRDefault="00152F23" w:rsidP="00152F23">
      <w:pPr>
        <w:pBdr>
          <w:top w:val="nil"/>
          <w:left w:val="nil"/>
          <w:bottom w:val="nil"/>
          <w:right w:val="nil"/>
          <w:between w:val="nil"/>
        </w:pBdr>
        <w:rPr>
          <w:ins w:id="2383" w:author="tim liptrot" w:date="2020-05-04T22:02:00Z"/>
          <w:color w:val="000000"/>
          <w:lang w:val="en-US"/>
        </w:rPr>
      </w:pPr>
      <w:r w:rsidRPr="00AA009D">
        <w:rPr>
          <w:color w:val="000000"/>
          <w:lang w:val="en-US"/>
        </w:rPr>
        <w:t xml:space="preserve">Without the Amman water crises and demand drivers, </w:t>
      </w:r>
      <w:r>
        <w:rPr>
          <w:color w:val="000000"/>
          <w:lang w:val="en-US"/>
        </w:rPr>
        <w:t xml:space="preserve">the </w:t>
      </w:r>
      <w:proofErr w:type="spellStart"/>
      <w:r>
        <w:rPr>
          <w:color w:val="000000"/>
          <w:lang w:val="en-US"/>
        </w:rPr>
        <w:t>Mudawarra</w:t>
      </w:r>
      <w:proofErr w:type="spellEnd"/>
      <w:r>
        <w:rPr>
          <w:color w:val="000000"/>
          <w:lang w:val="en-US"/>
        </w:rPr>
        <w:t xml:space="preserve"> closures are implausible</w:t>
      </w:r>
      <w:r w:rsidRPr="00AA009D">
        <w:rPr>
          <w:color w:val="000000"/>
          <w:lang w:val="en-US"/>
        </w:rPr>
        <w:t xml:space="preserve">. But closing the </w:t>
      </w:r>
      <w:proofErr w:type="spellStart"/>
      <w:r w:rsidRPr="00AA009D">
        <w:rPr>
          <w:color w:val="000000"/>
          <w:lang w:val="en-US"/>
        </w:rPr>
        <w:t>Mudawarra</w:t>
      </w:r>
      <w:proofErr w:type="spellEnd"/>
      <w:r w:rsidRPr="00AA009D">
        <w:rPr>
          <w:color w:val="000000"/>
          <w:lang w:val="en-US"/>
        </w:rPr>
        <w:t xml:space="preserve"> farms was unusually easy </w:t>
      </w:r>
      <w:del w:id="2384" w:author="Hussam Hussein" w:date="2020-05-11T16:08:00Z">
        <w:r w:rsidRPr="00AA009D" w:rsidDel="00FC4D5D">
          <w:rPr>
            <w:color w:val="000000"/>
            <w:lang w:val="en-US"/>
          </w:rPr>
          <w:delText xml:space="preserve">to </w:delText>
        </w:r>
      </w:del>
      <w:r w:rsidRPr="00AA009D">
        <w:rPr>
          <w:color w:val="000000"/>
          <w:lang w:val="en-US"/>
        </w:rPr>
        <w:t xml:space="preserve">compared to farms defended by broader coalitions of interest groups. Evidence for </w:t>
      </w:r>
      <w:del w:id="2385" w:author="tim liptrot" w:date="2020-05-12T15:46:00Z">
        <w:r w:rsidRPr="00AA009D" w:rsidDel="001A6DF0">
          <w:rPr>
            <w:color w:val="000000"/>
            <w:lang w:val="en-US"/>
          </w:rPr>
          <w:delText xml:space="preserve">our thesis </w:delText>
        </w:r>
      </w:del>
      <w:ins w:id="2386" w:author="tim liptrot" w:date="2020-05-12T15:46:00Z">
        <w:r w:rsidRPr="00AA009D">
          <w:rPr>
            <w:color w:val="000000"/>
            <w:lang w:val="en-US"/>
          </w:rPr>
          <w:t xml:space="preserve">a large impact of urban water </w:t>
        </w:r>
        <w:r w:rsidRPr="00AA009D">
          <w:rPr>
            <w:color w:val="000000"/>
            <w:lang w:val="en-US"/>
          </w:rPr>
          <w:lastRenderedPageBreak/>
          <w:t xml:space="preserve">needs </w:t>
        </w:r>
      </w:ins>
      <w:r w:rsidRPr="00AA009D">
        <w:rPr>
          <w:color w:val="000000"/>
          <w:lang w:val="en-US"/>
        </w:rPr>
        <w:t xml:space="preserve">would be stronger if both </w:t>
      </w:r>
      <w:proofErr w:type="spellStart"/>
      <w:r w:rsidRPr="00AA009D">
        <w:rPr>
          <w:color w:val="000000"/>
          <w:lang w:val="en-US"/>
        </w:rPr>
        <w:t>Mudawarra</w:t>
      </w:r>
      <w:proofErr w:type="spellEnd"/>
      <w:r w:rsidRPr="00AA009D">
        <w:rPr>
          <w:color w:val="000000"/>
          <w:lang w:val="en-US"/>
        </w:rPr>
        <w:t xml:space="preserve"> and </w:t>
      </w:r>
      <w:r>
        <w:rPr>
          <w:color w:val="000000"/>
          <w:lang w:val="en-US"/>
        </w:rPr>
        <w:t>unconfined-</w:t>
      </w:r>
      <w:proofErr w:type="spellStart"/>
      <w:r>
        <w:rPr>
          <w:color w:val="000000"/>
          <w:lang w:val="en-US"/>
        </w:rPr>
        <w:t>disi</w:t>
      </w:r>
      <w:proofErr w:type="spellEnd"/>
      <w:r w:rsidRPr="00AA009D">
        <w:rPr>
          <w:color w:val="000000"/>
          <w:lang w:val="en-US"/>
        </w:rPr>
        <w:t xml:space="preserve"> farms </w:t>
      </w:r>
      <w:ins w:id="2387" w:author="tim liptrot" w:date="2020-05-12T15:45:00Z">
        <w:r w:rsidRPr="00AA009D">
          <w:rPr>
            <w:color w:val="000000"/>
            <w:lang w:val="en-US"/>
          </w:rPr>
          <w:t xml:space="preserve">had </w:t>
        </w:r>
      </w:ins>
      <w:r w:rsidRPr="00AA009D">
        <w:rPr>
          <w:color w:val="000000"/>
          <w:lang w:val="en-US"/>
        </w:rPr>
        <w:t xml:space="preserve">been closed as </w:t>
      </w:r>
      <w:proofErr w:type="spellStart"/>
      <w:r w:rsidRPr="00AA009D">
        <w:rPr>
          <w:color w:val="000000"/>
          <w:lang w:val="en-US"/>
        </w:rPr>
        <w:t>Macoum</w:t>
      </w:r>
      <w:proofErr w:type="spellEnd"/>
      <w:r w:rsidRPr="00AA009D">
        <w:rPr>
          <w:color w:val="000000"/>
          <w:lang w:val="en-US"/>
        </w:rPr>
        <w:t xml:space="preserve"> and </w:t>
      </w:r>
      <w:del w:id="2388" w:author="tim liptrot" w:date="2020-05-13T13:28:00Z">
        <w:r w:rsidRPr="00AA009D" w:rsidDel="00375785">
          <w:rPr>
            <w:color w:val="000000"/>
            <w:lang w:val="en-US"/>
          </w:rPr>
          <w:delText xml:space="preserve">Nasser </w:delText>
        </w:r>
      </w:del>
      <w:ins w:id="2389" w:author="tim liptrot" w:date="2020-05-13T13:28:00Z">
        <w:r w:rsidRPr="00AA009D">
          <w:rPr>
            <w:color w:val="000000"/>
            <w:lang w:val="en-US"/>
          </w:rPr>
          <w:t xml:space="preserve">El-Naser </w:t>
        </w:r>
      </w:ins>
      <w:r w:rsidRPr="00AA009D">
        <w:rPr>
          <w:color w:val="000000"/>
          <w:lang w:val="en-US"/>
        </w:rPr>
        <w:t xml:space="preserve">promised (2004). Urban requirements had a moderate effect on the </w:t>
      </w:r>
      <w:del w:id="2390" w:author="tim liptrot" w:date="2020-05-14T15:47:00Z">
        <w:r w:rsidRPr="00AA009D" w:rsidDel="00165F2C">
          <w:rPr>
            <w:color w:val="000000"/>
            <w:lang w:val="en-US"/>
          </w:rPr>
          <w:delText>administrative decree reallocation</w:delText>
        </w:r>
      </w:del>
      <w:ins w:id="2391" w:author="tim liptrot" w:date="2020-05-14T15:47:00Z">
        <w:r w:rsidRPr="00AA009D">
          <w:rPr>
            <w:color w:val="000000"/>
            <w:lang w:val="en-US"/>
          </w:rPr>
          <w:t xml:space="preserve">expropriation in the </w:t>
        </w:r>
        <w:proofErr w:type="spellStart"/>
        <w:r w:rsidRPr="00AA009D">
          <w:rPr>
            <w:color w:val="000000"/>
            <w:lang w:val="en-US"/>
          </w:rPr>
          <w:t>Disi</w:t>
        </w:r>
      </w:ins>
      <w:proofErr w:type="spellEnd"/>
      <w:r w:rsidRPr="00AA009D">
        <w:rPr>
          <w:color w:val="000000"/>
          <w:lang w:val="en-US"/>
        </w:rPr>
        <w:t>. They spurred a successful and sustained reallocation</w:t>
      </w:r>
      <w:del w:id="2392" w:author="Hussam Hussein" w:date="2020-05-11T16:09:00Z">
        <w:r w:rsidRPr="00AA009D" w:rsidDel="00FC4D5D">
          <w:rPr>
            <w:color w:val="000000"/>
            <w:lang w:val="en-US"/>
          </w:rPr>
          <w:delText>,</w:delText>
        </w:r>
      </w:del>
      <w:r w:rsidRPr="00AA009D">
        <w:rPr>
          <w:color w:val="000000"/>
          <w:lang w:val="en-US"/>
        </w:rPr>
        <w:t xml:space="preserve"> but did not overcome most barriers to groundwater reallocation</w:t>
      </w:r>
      <w:ins w:id="2393" w:author="tim liptrot" w:date="2020-05-14T15:47:00Z">
        <w:r w:rsidRPr="00AA009D">
          <w:rPr>
            <w:color w:val="000000"/>
            <w:lang w:val="en-US"/>
          </w:rPr>
          <w:t xml:space="preserve">, as shown by the continued use </w:t>
        </w:r>
      </w:ins>
      <w:ins w:id="2394" w:author="tim liptrot" w:date="2020-05-14T15:48:00Z">
        <w:r w:rsidRPr="00AA009D">
          <w:rPr>
            <w:color w:val="000000"/>
            <w:lang w:val="en-US"/>
          </w:rPr>
          <w:t>in the unconfined (</w:t>
        </w:r>
        <w:proofErr w:type="spellStart"/>
        <w:r w:rsidRPr="00AA009D">
          <w:rPr>
            <w:color w:val="000000"/>
            <w:lang w:val="en-US"/>
          </w:rPr>
          <w:t>Disah</w:t>
        </w:r>
        <w:proofErr w:type="spellEnd"/>
        <w:r w:rsidRPr="00AA009D">
          <w:rPr>
            <w:color w:val="000000"/>
            <w:lang w:val="en-US"/>
          </w:rPr>
          <w:t>) area</w:t>
        </w:r>
      </w:ins>
      <w:r w:rsidRPr="00AA009D">
        <w:rPr>
          <w:color w:val="000000"/>
          <w:lang w:val="en-US"/>
        </w:rPr>
        <w:t>.</w:t>
      </w:r>
    </w:p>
    <w:p w14:paraId="1EB52749" w14:textId="70F22FDB" w:rsidR="008C1905" w:rsidRPr="00AA009D" w:rsidRDefault="005967E1" w:rsidP="008C1905">
      <w:pPr>
        <w:pBdr>
          <w:top w:val="nil"/>
          <w:left w:val="nil"/>
          <w:bottom w:val="nil"/>
          <w:right w:val="nil"/>
          <w:between w:val="nil"/>
        </w:pBdr>
        <w:rPr>
          <w:ins w:id="2395" w:author="tim liptrot" w:date="2020-05-14T12:27:00Z"/>
          <w:color w:val="000000"/>
        </w:rPr>
      </w:pPr>
      <w:r w:rsidRPr="00AA009D">
        <w:rPr>
          <w:color w:val="000000"/>
        </w:rPr>
        <w:t xml:space="preserve">Based on these results, reallocation drivers in low-surface-water basins does increase the probability of stronger-than-average groundwater regulations. </w:t>
      </w:r>
      <w:ins w:id="2396" w:author="tim liptrot" w:date="2020-05-14T12:27:00Z">
        <w:r w:rsidR="008C1905" w:rsidRPr="00AA009D">
          <w:rPr>
            <w:color w:val="000000"/>
          </w:rPr>
          <w:t xml:space="preserve">However, the chance that </w:t>
        </w:r>
      </w:ins>
      <w:r w:rsidRPr="00AA009D">
        <w:rPr>
          <w:color w:val="000000"/>
        </w:rPr>
        <w:t>regulations or expropriation will reverse consumption trends themselves remains low, based on the global experience and the small volume of reduced extraction in Jordan</w:t>
      </w:r>
      <w:ins w:id="2397" w:author="tim liptrot" w:date="2020-05-14T12:27:00Z">
        <w:r w:rsidR="008C1905" w:rsidRPr="00AA009D">
          <w:rPr>
            <w:color w:val="000000"/>
          </w:rPr>
          <w:t xml:space="preserve"> (</w:t>
        </w:r>
        <w:proofErr w:type="spellStart"/>
        <w:r w:rsidR="008C1905" w:rsidRPr="00AA009D">
          <w:rPr>
            <w:color w:val="000000"/>
          </w:rPr>
          <w:t>Molle</w:t>
        </w:r>
        <w:proofErr w:type="spellEnd"/>
        <w:r w:rsidR="008C1905" w:rsidRPr="00AA009D">
          <w:rPr>
            <w:color w:val="000000"/>
          </w:rPr>
          <w:t xml:space="preserve"> and </w:t>
        </w:r>
        <w:proofErr w:type="spellStart"/>
        <w:r w:rsidR="008C1905" w:rsidRPr="00AA009D">
          <w:rPr>
            <w:color w:val="000000"/>
          </w:rPr>
          <w:t>Closas</w:t>
        </w:r>
        <w:proofErr w:type="spellEnd"/>
        <w:r w:rsidR="008C1905" w:rsidRPr="00AA009D">
          <w:rPr>
            <w:color w:val="000000"/>
          </w:rPr>
          <w:t xml:space="preserve"> 2017). </w:t>
        </w:r>
      </w:ins>
      <w:r w:rsidRPr="00AA009D">
        <w:rPr>
          <w:color w:val="000000"/>
        </w:rPr>
        <w:t>The</w:t>
      </w:r>
      <w:ins w:id="2398" w:author="tim liptrot" w:date="2020-05-14T12:27:00Z">
        <w:r w:rsidR="008C1905" w:rsidRPr="00AA009D">
          <w:rPr>
            <w:color w:val="000000"/>
          </w:rPr>
          <w:t xml:space="preserve"> </w:t>
        </w:r>
      </w:ins>
      <w:r w:rsidRPr="00AA009D">
        <w:rPr>
          <w:color w:val="000000"/>
        </w:rPr>
        <w:t>value of</w:t>
      </w:r>
      <w:ins w:id="2399" w:author="tim liptrot" w:date="2020-05-14T12:27:00Z">
        <w:r w:rsidR="008C1905" w:rsidRPr="00AA009D">
          <w:rPr>
            <w:color w:val="000000"/>
          </w:rPr>
          <w:t xml:space="preserve"> urban supply may motivate a strong state response without overcoming the high political and practical barriers to</w:t>
        </w:r>
      </w:ins>
      <w:r w:rsidRPr="00AA009D">
        <w:rPr>
          <w:color w:val="000000"/>
        </w:rPr>
        <w:t xml:space="preserve"> successfully</w:t>
      </w:r>
      <w:ins w:id="2400" w:author="tim liptrot" w:date="2020-05-14T12:27:00Z">
        <w:r w:rsidR="008C1905" w:rsidRPr="00AA009D">
          <w:rPr>
            <w:color w:val="000000"/>
          </w:rPr>
          <w:t xml:space="preserve"> reducing irrigation extraction</w:t>
        </w:r>
      </w:ins>
      <w:r w:rsidRPr="00AA009D">
        <w:rPr>
          <w:color w:val="000000"/>
        </w:rPr>
        <w:t>.</w:t>
      </w:r>
    </w:p>
    <w:p w14:paraId="26B0DCB6" w14:textId="7890D687" w:rsidR="008C1905" w:rsidRPr="00AA009D" w:rsidRDefault="008C1905" w:rsidP="008C1905">
      <w:pPr>
        <w:pBdr>
          <w:top w:val="nil"/>
          <w:left w:val="nil"/>
          <w:bottom w:val="nil"/>
          <w:right w:val="nil"/>
          <w:between w:val="nil"/>
        </w:pBdr>
        <w:rPr>
          <w:ins w:id="2401" w:author="tim liptrot" w:date="2020-05-14T12:27:00Z"/>
          <w:color w:val="000000"/>
        </w:rPr>
      </w:pPr>
      <w:ins w:id="2402" w:author="tim liptrot" w:date="2020-05-14T12:27:00Z">
        <w:r w:rsidRPr="00AA009D">
          <w:rPr>
            <w:color w:val="000000"/>
          </w:rPr>
          <w:t>Furthermore, the rejection of cash-transfer solutions (Hagan, 2008), the preferential treatment of Mafraq farmers (Yorke, 2013) and the references to social stability suggest that political economy strongly influences outcomes. The autocratic states of the Middle East share distributional characteristics, such as overreliance on state employment, a preference for in-kind transfers rather than cash, and a high tolerance for economic distortion (Hartog, 2017). Therefore, the predictions from Jordan’s case should hold better for other Middle Eastern autocracies.</w:t>
        </w:r>
      </w:ins>
    </w:p>
    <w:p w14:paraId="70ADBA1B" w14:textId="2512D3B0" w:rsidR="008C1905" w:rsidRPr="00AA009D" w:rsidDel="008C1905" w:rsidRDefault="008C1905" w:rsidP="00974B61">
      <w:pPr>
        <w:pBdr>
          <w:top w:val="nil"/>
          <w:left w:val="nil"/>
          <w:bottom w:val="nil"/>
          <w:right w:val="nil"/>
          <w:between w:val="nil"/>
        </w:pBdr>
        <w:rPr>
          <w:del w:id="2403" w:author="tim liptrot" w:date="2020-05-14T12:27:00Z"/>
          <w:color w:val="000000"/>
        </w:rPr>
      </w:pPr>
    </w:p>
    <w:p w14:paraId="6A634674" w14:textId="58CD8F37" w:rsidR="00A06950" w:rsidRPr="00AA009D" w:rsidRDefault="00A06950" w:rsidP="00974B61">
      <w:pPr>
        <w:pBdr>
          <w:top w:val="nil"/>
          <w:left w:val="nil"/>
          <w:bottom w:val="nil"/>
          <w:right w:val="nil"/>
          <w:between w:val="nil"/>
        </w:pBdr>
        <w:rPr>
          <w:color w:val="000000"/>
        </w:rPr>
      </w:pPr>
      <w:r w:rsidRPr="00AA009D">
        <w:rPr>
          <w:i/>
          <w:iCs/>
          <w:color w:val="000000"/>
        </w:rPr>
        <w:t>Explaining high-cost solutions</w:t>
      </w:r>
    </w:p>
    <w:p w14:paraId="60FC20FF" w14:textId="578FC917" w:rsidR="00A06950" w:rsidRPr="00AA009D" w:rsidRDefault="00A06950" w:rsidP="006F4C65">
      <w:pPr>
        <w:pBdr>
          <w:top w:val="nil"/>
          <w:left w:val="nil"/>
          <w:bottom w:val="nil"/>
          <w:right w:val="nil"/>
          <w:between w:val="nil"/>
        </w:pBdr>
        <w:rPr>
          <w:color w:val="000000"/>
        </w:rPr>
      </w:pPr>
      <w:r w:rsidRPr="00AA009D">
        <w:rPr>
          <w:color w:val="000000"/>
        </w:rPr>
        <w:t xml:space="preserve">While the </w:t>
      </w:r>
      <w:proofErr w:type="spellStart"/>
      <w:r w:rsidRPr="00AA009D">
        <w:rPr>
          <w:color w:val="000000"/>
        </w:rPr>
        <w:t>Disi-Mudawarra</w:t>
      </w:r>
      <w:proofErr w:type="spellEnd"/>
      <w:r w:rsidRPr="00AA009D">
        <w:rPr>
          <w:color w:val="000000"/>
        </w:rPr>
        <w:t xml:space="preserve"> pipeline was an effective and durable reallocation</w:t>
      </w:r>
      <w:r w:rsidR="008A6CAF" w:rsidRPr="00AA009D">
        <w:rPr>
          <w:color w:val="000000"/>
        </w:rPr>
        <w:t>, it was several times the cost per unit volume of other sources (except red-dead)</w:t>
      </w:r>
      <w:r w:rsidR="00554BC6" w:rsidRPr="00AA009D">
        <w:rPr>
          <w:color w:val="000000"/>
        </w:rPr>
        <w:t xml:space="preserve">. </w:t>
      </w:r>
      <w:r w:rsidR="007414CA" w:rsidRPr="00AA009D">
        <w:rPr>
          <w:color w:val="000000"/>
        </w:rPr>
        <w:t xml:space="preserve">The WAJ, implementing agency of the MWI, pays 920 </w:t>
      </w:r>
      <w:proofErr w:type="spellStart"/>
      <w:r w:rsidR="007414CA" w:rsidRPr="00AA009D">
        <w:rPr>
          <w:color w:val="000000"/>
        </w:rPr>
        <w:t>fils</w:t>
      </w:r>
      <w:proofErr w:type="spellEnd"/>
      <w:r w:rsidR="007414CA" w:rsidRPr="00AA009D">
        <w:rPr>
          <w:color w:val="000000"/>
        </w:rPr>
        <w:t xml:space="preserve"> (1.3 USD) per m</w:t>
      </w:r>
      <w:r w:rsidR="007414CA" w:rsidRPr="00AA009D">
        <w:rPr>
          <w:color w:val="000000"/>
          <w:vertAlign w:val="superscript"/>
        </w:rPr>
        <w:t>3</w:t>
      </w:r>
      <w:r w:rsidR="007414CA" w:rsidRPr="00AA009D">
        <w:rPr>
          <w:color w:val="000000"/>
        </w:rPr>
        <w:t xml:space="preserve"> to GAMA Energy, and charges their distributor .45JD (.63USD) per m</w:t>
      </w:r>
      <w:r w:rsidR="007414CA" w:rsidRPr="00AA009D">
        <w:rPr>
          <w:color w:val="000000"/>
          <w:vertAlign w:val="superscript"/>
        </w:rPr>
        <w:t>3</w:t>
      </w:r>
      <w:r w:rsidR="007414CA" w:rsidRPr="00AA009D">
        <w:rPr>
          <w:color w:val="000000"/>
        </w:rPr>
        <w:t>. The WAJ price is 15 times the maximum tariff bracket for farmers pumping over 200,000 m</w:t>
      </w:r>
      <w:r w:rsidR="007414CA" w:rsidRPr="00AA009D">
        <w:rPr>
          <w:color w:val="000000"/>
          <w:vertAlign w:val="superscript"/>
        </w:rPr>
        <w:t>3</w:t>
      </w:r>
      <w:r w:rsidR="007414CA" w:rsidRPr="00AA009D">
        <w:rPr>
          <w:color w:val="000000"/>
        </w:rPr>
        <w:t xml:space="preserve">, which is negotiated down </w:t>
      </w:r>
      <w:r w:rsidR="00B5329C" w:rsidRPr="00AA009D">
        <w:rPr>
          <w:color w:val="000000"/>
        </w:rPr>
        <w:t xml:space="preserve">anyway. Previous MWI </w:t>
      </w:r>
      <w:r w:rsidR="00E934B9" w:rsidRPr="00AA009D">
        <w:rPr>
          <w:color w:val="000000"/>
        </w:rPr>
        <w:t xml:space="preserve">sources were less expensive, 20% less in </w:t>
      </w:r>
      <w:proofErr w:type="spellStart"/>
      <w:r w:rsidR="00E934B9" w:rsidRPr="00AA009D">
        <w:rPr>
          <w:color w:val="000000"/>
        </w:rPr>
        <w:t>Azraq</w:t>
      </w:r>
      <w:proofErr w:type="spellEnd"/>
      <w:r w:rsidR="00E934B9" w:rsidRPr="00AA009D">
        <w:rPr>
          <w:color w:val="000000"/>
        </w:rPr>
        <w:t xml:space="preserve"> to 66% less for others (interviews with MWI staff, 2019). </w:t>
      </w:r>
      <w:r w:rsidR="006F4C65" w:rsidRPr="00AA009D">
        <w:rPr>
          <w:color w:val="000000"/>
        </w:rPr>
        <w:t>The contractual obligations to pay over 100 million USD a year are a strain on Jordan’s budget contributing to escalating fi</w:t>
      </w:r>
      <w:del w:id="2404" w:author="Hussam Hussein" w:date="2020-05-13T11:13:00Z">
        <w:r w:rsidR="006F4C65" w:rsidRPr="00AA009D" w:rsidDel="009A53C7">
          <w:rPr>
            <w:color w:val="000000"/>
          </w:rPr>
          <w:delText>a</w:delText>
        </w:r>
      </w:del>
      <w:r w:rsidR="006F4C65" w:rsidRPr="00AA009D">
        <w:rPr>
          <w:color w:val="000000"/>
        </w:rPr>
        <w:t xml:space="preserve">scal difficulties (World Bank, 2019). </w:t>
      </w:r>
      <w:ins w:id="2405" w:author="tim liptrot" w:date="2020-05-14T23:33:00Z">
        <w:r w:rsidR="00EB653E" w:rsidRPr="00AA009D">
          <w:rPr>
            <w:color w:val="000000"/>
          </w:rPr>
          <w:t>By</w:t>
        </w:r>
      </w:ins>
      <w:del w:id="2406" w:author="tim liptrot" w:date="2020-05-14T23:33:00Z">
        <w:r w:rsidR="006F4C65" w:rsidRPr="00AA009D" w:rsidDel="00EB653E">
          <w:rPr>
            <w:color w:val="000000"/>
          </w:rPr>
          <w:delText>In</w:delText>
        </w:r>
      </w:del>
      <w:r w:rsidR="006F4C65" w:rsidRPr="00AA009D">
        <w:rPr>
          <w:color w:val="000000"/>
        </w:rPr>
        <w:t xml:space="preserve"> 2014</w:t>
      </w:r>
      <w:ins w:id="2407" w:author="tim liptrot" w:date="2020-05-14T23:33:00Z">
        <w:r w:rsidR="00EB653E" w:rsidRPr="00AA009D">
          <w:rPr>
            <w:color w:val="000000"/>
          </w:rPr>
          <w:t>7</w:t>
        </w:r>
      </w:ins>
      <w:r w:rsidR="006F4C65" w:rsidRPr="00AA009D">
        <w:rPr>
          <w:color w:val="000000"/>
        </w:rPr>
        <w:t xml:space="preserve"> the WAJ </w:t>
      </w:r>
      <w:ins w:id="2408" w:author="tim liptrot" w:date="2020-05-14T23:33:00Z">
        <w:r w:rsidR="00EB653E" w:rsidRPr="00AA009D">
          <w:rPr>
            <w:color w:val="000000"/>
          </w:rPr>
          <w:t xml:space="preserve">had </w:t>
        </w:r>
      </w:ins>
      <w:r w:rsidR="006F4C65" w:rsidRPr="00AA009D">
        <w:rPr>
          <w:color w:val="000000"/>
        </w:rPr>
        <w:t xml:space="preserve">added </w:t>
      </w:r>
      <w:del w:id="2409" w:author="tim liptrot" w:date="2020-05-14T23:33:00Z">
        <w:r w:rsidR="006F4C65" w:rsidRPr="00AA009D" w:rsidDel="00EB653E">
          <w:rPr>
            <w:color w:val="000000"/>
          </w:rPr>
          <w:delText xml:space="preserve">378 </w:delText>
        </w:r>
      </w:del>
      <w:ins w:id="2410" w:author="tim liptrot" w:date="2020-05-14T23:33:00Z">
        <w:r w:rsidR="00EB653E" w:rsidRPr="00AA009D">
          <w:rPr>
            <w:color w:val="000000"/>
          </w:rPr>
          <w:t xml:space="preserve">2.4 </w:t>
        </w:r>
      </w:ins>
      <w:del w:id="2411" w:author="tim liptrot" w:date="2020-05-14T23:33:00Z">
        <w:r w:rsidR="006F4C65" w:rsidRPr="00AA009D" w:rsidDel="00EB653E">
          <w:rPr>
            <w:color w:val="000000"/>
          </w:rPr>
          <w:delText>m</w:delText>
        </w:r>
      </w:del>
      <w:ins w:id="2412" w:author="tim liptrot" w:date="2020-05-14T23:33:00Z">
        <w:r w:rsidR="00EB653E" w:rsidRPr="00AA009D">
          <w:rPr>
            <w:color w:val="000000"/>
          </w:rPr>
          <w:t>b</w:t>
        </w:r>
      </w:ins>
      <w:r w:rsidR="006F4C65" w:rsidRPr="00AA009D">
        <w:rPr>
          <w:color w:val="000000"/>
        </w:rPr>
        <w:t>illion JD (</w:t>
      </w:r>
      <w:del w:id="2413" w:author="tim liptrot" w:date="2020-05-14T23:33:00Z">
        <w:r w:rsidR="006F4C65" w:rsidRPr="00AA009D" w:rsidDel="00EB653E">
          <w:rPr>
            <w:color w:val="000000"/>
          </w:rPr>
          <w:delText xml:space="preserve">530 </w:delText>
        </w:r>
      </w:del>
      <w:ins w:id="2414" w:author="tim liptrot" w:date="2020-05-14T23:33:00Z">
        <w:r w:rsidR="00EB653E" w:rsidRPr="00AA009D">
          <w:rPr>
            <w:color w:val="000000"/>
          </w:rPr>
          <w:t>3.</w:t>
        </w:r>
        <w:proofErr w:type="gramStart"/>
        <w:r w:rsidR="00EB653E" w:rsidRPr="00AA009D">
          <w:rPr>
            <w:color w:val="000000"/>
          </w:rPr>
          <w:t>4  b</w:t>
        </w:r>
      </w:ins>
      <w:proofErr w:type="gramEnd"/>
      <w:del w:id="2415" w:author="tim liptrot" w:date="2020-05-14T23:33:00Z">
        <w:r w:rsidR="006F4C65" w:rsidRPr="00AA009D" w:rsidDel="00EB653E">
          <w:rPr>
            <w:color w:val="000000"/>
          </w:rPr>
          <w:delText>m</w:delText>
        </w:r>
      </w:del>
      <w:r w:rsidR="006F4C65" w:rsidRPr="00AA009D">
        <w:rPr>
          <w:color w:val="000000"/>
        </w:rPr>
        <w:t>illion USD) to Jordan’s deficit</w:t>
      </w:r>
      <w:r w:rsidR="00EC157E" w:rsidRPr="00AA009D">
        <w:rPr>
          <w:color w:val="000000"/>
        </w:rPr>
        <w:t xml:space="preserve"> </w:t>
      </w:r>
      <w:ins w:id="2416" w:author="tim liptrot" w:date="2020-05-14T23:33:00Z">
        <w:r w:rsidR="00EB653E" w:rsidRPr="00AA009D">
          <w:rPr>
            <w:color w:val="000000"/>
          </w:rPr>
          <w:t>and the World Bank advi</w:t>
        </w:r>
      </w:ins>
      <w:r w:rsidR="005967E1" w:rsidRPr="00AA009D">
        <w:rPr>
          <w:color w:val="000000"/>
        </w:rPr>
        <w:t xml:space="preserve">sed them to the domestic water price by </w:t>
      </w:r>
      <w:ins w:id="2417" w:author="tim liptrot" w:date="2020-05-14T23:34:00Z">
        <w:r w:rsidR="00EB653E" w:rsidRPr="00AA009D">
          <w:rPr>
            <w:color w:val="000000"/>
          </w:rPr>
          <w:t>40%</w:t>
        </w:r>
      </w:ins>
      <w:r w:rsidR="00EC157E" w:rsidRPr="00AA009D">
        <w:rPr>
          <w:color w:val="000000"/>
        </w:rPr>
        <w:t>(ibid.)</w:t>
      </w:r>
      <w:r w:rsidR="006F4C65" w:rsidRPr="00AA009D">
        <w:rPr>
          <w:color w:val="000000"/>
        </w:rPr>
        <w:t>.</w:t>
      </w:r>
    </w:p>
    <w:p w14:paraId="1A7221B8" w14:textId="763584C3" w:rsidR="00AA009D" w:rsidRPr="00AA009D" w:rsidRDefault="00E934B9" w:rsidP="00AA009D">
      <w:pPr>
        <w:pBdr>
          <w:top w:val="nil"/>
          <w:left w:val="nil"/>
          <w:bottom w:val="nil"/>
          <w:right w:val="nil"/>
          <w:between w:val="nil"/>
        </w:pBdr>
        <w:rPr>
          <w:color w:val="000000"/>
        </w:rPr>
      </w:pPr>
      <w:r w:rsidRPr="00AA009D">
        <w:rPr>
          <w:color w:val="000000"/>
        </w:rPr>
        <w:t>Foreign observers have expressed surprise that even pro-reallocation actors in Jordan support expensive megaprojects (Schiffler, 1994; Pittman 2004</w:t>
      </w:r>
      <w:ins w:id="2418" w:author="tim liptrot" w:date="2020-05-13T14:27:00Z">
        <w:r w:rsidR="000F5BB0" w:rsidRPr="00AA009D">
          <w:rPr>
            <w:color w:val="000000"/>
          </w:rPr>
          <w:t>; Greenwood</w:t>
        </w:r>
      </w:ins>
      <w:ins w:id="2419" w:author="tim liptrot" w:date="2020-05-13T14:30:00Z">
        <w:r w:rsidR="000F5BB0" w:rsidRPr="00AA009D">
          <w:rPr>
            <w:color w:val="000000"/>
          </w:rPr>
          <w:t xml:space="preserve">, 2014; </w:t>
        </w:r>
      </w:ins>
      <w:ins w:id="2420" w:author="tim liptrot" w:date="2020-05-13T14:33:00Z">
        <w:r w:rsidR="000F5BB0" w:rsidRPr="00AA009D">
          <w:rPr>
            <w:color w:val="000000"/>
          </w:rPr>
          <w:t>Bonn, 2013</w:t>
        </w:r>
      </w:ins>
      <w:r w:rsidRPr="00AA009D">
        <w:rPr>
          <w:color w:val="000000"/>
        </w:rPr>
        <w:t xml:space="preserve">). </w:t>
      </w:r>
      <w:r w:rsidR="00950B77" w:rsidRPr="00AA009D">
        <w:rPr>
          <w:color w:val="000000"/>
        </w:rPr>
        <w:t xml:space="preserve">However, the 2012-2019 period shows the limits of tariffs and licenses to achieve large reductions in groundwater use. Unwillingness to create rural unemployment at all levels of the state suggest that the World Banks northern strategy was beyond the </w:t>
      </w:r>
      <w:r w:rsidR="00AA009D" w:rsidRPr="00AA009D">
        <w:rPr>
          <w:color w:val="000000"/>
        </w:rPr>
        <w:t>cabinet’s ability</w:t>
      </w:r>
      <w:r w:rsidR="00950B77" w:rsidRPr="00AA009D">
        <w:rPr>
          <w:color w:val="000000"/>
        </w:rPr>
        <w:t>. While the pipeline strategy was massively expensive, i</w:t>
      </w:r>
      <w:r w:rsidR="00AA009D" w:rsidRPr="00AA009D">
        <w:rPr>
          <w:color w:val="000000"/>
        </w:rPr>
        <w:t>t was within state capacity without rewriting Jordan’s social contract. Unfortunately, easy access to foreign credit for megaprojects may delay reforming said social contract.</w:t>
      </w:r>
    </w:p>
    <w:p w14:paraId="1AA8BDF3" w14:textId="54054CE1" w:rsidR="00974B61" w:rsidRPr="00AA009D" w:rsidRDefault="00974B61" w:rsidP="00974B61">
      <w:pPr>
        <w:pBdr>
          <w:top w:val="nil"/>
          <w:left w:val="nil"/>
          <w:bottom w:val="nil"/>
          <w:right w:val="nil"/>
          <w:between w:val="nil"/>
        </w:pBdr>
        <w:rPr>
          <w:color w:val="000000"/>
        </w:rPr>
      </w:pPr>
      <w:r w:rsidRPr="00AA009D">
        <w:rPr>
          <w:i/>
          <w:iCs/>
          <w:color w:val="000000"/>
        </w:rPr>
        <w:t>Lessons for reallocators elsewhere</w:t>
      </w:r>
    </w:p>
    <w:p w14:paraId="21985704" w14:textId="6D1DDA82" w:rsidR="007E3999" w:rsidRPr="00AA009D" w:rsidRDefault="00974B61">
      <w:pPr>
        <w:pBdr>
          <w:top w:val="nil"/>
          <w:left w:val="nil"/>
          <w:bottom w:val="nil"/>
          <w:right w:val="nil"/>
          <w:between w:val="nil"/>
        </w:pBdr>
        <w:rPr>
          <w:ins w:id="2421" w:author="tim liptrot" w:date="2020-05-12T18:16:00Z"/>
          <w:color w:val="000000"/>
        </w:rPr>
        <w:pPrChange w:id="2422" w:author="tim liptrot" w:date="2020-05-12T18:20:00Z">
          <w:pPr/>
        </w:pPrChange>
      </w:pPr>
      <w:r w:rsidRPr="00AA009D">
        <w:rPr>
          <w:color w:val="000000"/>
        </w:rPr>
        <w:t xml:space="preserve">These examples from Jordan </w:t>
      </w:r>
      <w:del w:id="2423" w:author="tim liptrot" w:date="2020-05-13T14:02:00Z">
        <w:r w:rsidRPr="00AA009D" w:rsidDel="00031DEC">
          <w:rPr>
            <w:color w:val="000000"/>
          </w:rPr>
          <w:delText xml:space="preserve">closely </w:delText>
        </w:r>
      </w:del>
      <w:ins w:id="2424" w:author="tim liptrot" w:date="2020-05-13T14:02:00Z">
        <w:r w:rsidR="00031DEC" w:rsidRPr="00AA009D">
          <w:rPr>
            <w:color w:val="000000"/>
          </w:rPr>
          <w:t xml:space="preserve">resemble groundwater </w:t>
        </w:r>
      </w:ins>
      <w:r w:rsidRPr="00AA009D">
        <w:rPr>
          <w:color w:val="000000"/>
        </w:rPr>
        <w:t>reallocation attempt</w:t>
      </w:r>
      <w:ins w:id="2425" w:author="tim liptrot" w:date="2020-05-13T14:02:00Z">
        <w:r w:rsidR="00031DEC" w:rsidRPr="00AA009D">
          <w:rPr>
            <w:color w:val="000000"/>
          </w:rPr>
          <w:t>s</w:t>
        </w:r>
      </w:ins>
      <w:del w:id="2426" w:author="tim liptrot" w:date="2020-05-13T14:02:00Z">
        <w:r w:rsidRPr="00AA009D" w:rsidDel="00031DEC">
          <w:rPr>
            <w:color w:val="000000"/>
          </w:rPr>
          <w:delText>s</w:delText>
        </w:r>
      </w:del>
      <w:r w:rsidRPr="00AA009D">
        <w:rPr>
          <w:color w:val="000000"/>
        </w:rPr>
        <w:t xml:space="preserve"> in Chennai. In both cases both supply and demand drivers </w:t>
      </w:r>
      <w:del w:id="2427" w:author="tim liptrot" w:date="2020-05-12T15:41:00Z">
        <w:r w:rsidRPr="00AA009D" w:rsidDel="001A6DF0">
          <w:rPr>
            <w:color w:val="000000"/>
          </w:rPr>
          <w:delText>lead</w:delText>
        </w:r>
      </w:del>
      <w:ins w:id="2428" w:author="tim liptrot" w:date="2020-05-12T15:41:00Z">
        <w:r w:rsidR="001A6DF0" w:rsidRPr="00AA009D">
          <w:rPr>
            <w:color w:val="000000"/>
          </w:rPr>
          <w:t>led</w:t>
        </w:r>
      </w:ins>
      <w:r w:rsidRPr="00AA009D">
        <w:rPr>
          <w:color w:val="000000"/>
        </w:rPr>
        <w:t xml:space="preserve"> urban water suppliers to use groundwater management to slow agricultural groundwater use (Punjabi and Johnson</w:t>
      </w:r>
      <w:ins w:id="2429" w:author="Hussam Hussein" w:date="2020-05-13T11:17:00Z">
        <w:r w:rsidR="00CB718D" w:rsidRPr="00AA009D">
          <w:rPr>
            <w:color w:val="000000"/>
          </w:rPr>
          <w:t>,</w:t>
        </w:r>
      </w:ins>
      <w:r w:rsidRPr="00AA009D">
        <w:rPr>
          <w:color w:val="000000"/>
        </w:rPr>
        <w:t xml:space="preserve"> 2019). Jordan also resembles the World Bank’s new proposal for ring-fencing in which “Local, city-specific aquifers can be managed at the city level, which decreases vulnerability to other users’ demands” (World Bank 2018: 12). Although ring fencing relies on managed aquifer recharge, the core advantage is that the city can create its own institutions on a specific aquifer to protect from other users. That </w:t>
      </w:r>
      <w:proofErr w:type="spellStart"/>
      <w:r w:rsidRPr="00AA009D">
        <w:rPr>
          <w:color w:val="000000"/>
        </w:rPr>
        <w:t>Disi-Mudawarra</w:t>
      </w:r>
      <w:proofErr w:type="spellEnd"/>
      <w:r w:rsidRPr="00AA009D">
        <w:rPr>
          <w:color w:val="000000"/>
        </w:rPr>
        <w:t xml:space="preserve"> conveyance effectively created a “ring-fenced” aquifer in the</w:t>
      </w:r>
      <w:r w:rsidR="00A06950" w:rsidRPr="00AA009D">
        <w:rPr>
          <w:color w:val="000000"/>
        </w:rPr>
        <w:t xml:space="preserve"> least populous part of Jordan.</w:t>
      </w:r>
    </w:p>
    <w:p w14:paraId="43B1A3FB" w14:textId="1C0314E2" w:rsidR="00E467F6" w:rsidRPr="00AA009D" w:rsidRDefault="00E467F6">
      <w:pPr>
        <w:rPr>
          <w:ins w:id="2430" w:author="tim liptrot" w:date="2020-05-12T18:29:00Z"/>
          <w:color w:val="000000"/>
        </w:rPr>
      </w:pPr>
      <w:ins w:id="2431" w:author="tim liptrot" w:date="2020-05-12T18:34:00Z">
        <w:r w:rsidRPr="00AA009D">
          <w:rPr>
            <w:color w:val="000000"/>
          </w:rPr>
          <w:lastRenderedPageBreak/>
          <w:t>For states which struggle t</w:t>
        </w:r>
      </w:ins>
      <w:ins w:id="2432" w:author="tim liptrot" w:date="2020-05-12T18:35:00Z">
        <w:r w:rsidRPr="00AA009D">
          <w:rPr>
            <w:color w:val="000000"/>
          </w:rPr>
          <w:t>o legitimate policies,</w:t>
        </w:r>
      </w:ins>
      <w:ins w:id="2433" w:author="tim liptrot" w:date="2020-05-12T18:33:00Z">
        <w:r w:rsidRPr="00AA009D">
          <w:rPr>
            <w:color w:val="000000"/>
          </w:rPr>
          <w:t xml:space="preserve"> </w:t>
        </w:r>
      </w:ins>
      <w:ins w:id="2434" w:author="tim liptrot" w:date="2020-05-12T18:39:00Z">
        <w:r w:rsidRPr="00AA009D">
          <w:rPr>
            <w:color w:val="000000"/>
          </w:rPr>
          <w:t>targeted expropriatio</w:t>
        </w:r>
      </w:ins>
      <w:ins w:id="2435" w:author="tim liptrot" w:date="2020-05-12T18:42:00Z">
        <w:r w:rsidR="008A5F66" w:rsidRPr="00AA009D">
          <w:rPr>
            <w:color w:val="000000"/>
          </w:rPr>
          <w:t xml:space="preserve">n has advantages. Because less </w:t>
        </w:r>
      </w:ins>
      <w:ins w:id="2436" w:author="tim liptrot" w:date="2020-05-12T18:43:00Z">
        <w:r w:rsidR="008A5F66" w:rsidRPr="00AA009D">
          <w:rPr>
            <w:color w:val="000000"/>
          </w:rPr>
          <w:t>farmer buy-in is needed, expropriation remains effective eve</w:t>
        </w:r>
      </w:ins>
      <w:ins w:id="2437" w:author="tim liptrot" w:date="2020-05-12T18:44:00Z">
        <w:r w:rsidR="008A5F66" w:rsidRPr="00AA009D">
          <w:rPr>
            <w:color w:val="000000"/>
          </w:rPr>
          <w:t xml:space="preserve">n if the state cannot legitimate </w:t>
        </w:r>
      </w:ins>
      <w:ins w:id="2438" w:author="tim liptrot" w:date="2020-05-12T18:39:00Z">
        <w:r w:rsidRPr="00AA009D">
          <w:rPr>
            <w:color w:val="000000"/>
          </w:rPr>
          <w:t>unpopular environmental regulation</w:t>
        </w:r>
      </w:ins>
      <w:ins w:id="2439" w:author="tim liptrot" w:date="2020-05-12T18:44:00Z">
        <w:r w:rsidR="008A5F66" w:rsidRPr="00AA009D">
          <w:rPr>
            <w:color w:val="000000"/>
          </w:rPr>
          <w:t>s.</w:t>
        </w:r>
      </w:ins>
      <w:ins w:id="2440" w:author="tim liptrot" w:date="2020-05-13T14:33:00Z">
        <w:r w:rsidR="000F5BB0" w:rsidRPr="00AA009D">
          <w:rPr>
            <w:color w:val="000000"/>
          </w:rPr>
          <w:t xml:space="preserve"> </w:t>
        </w:r>
        <w:proofErr w:type="gramStart"/>
        <w:r w:rsidR="000F5BB0" w:rsidRPr="00AA009D">
          <w:rPr>
            <w:color w:val="000000"/>
          </w:rPr>
          <w:t>Fur</w:t>
        </w:r>
      </w:ins>
      <w:ins w:id="2441" w:author="tim liptrot" w:date="2020-05-13T14:34:00Z">
        <w:r w:rsidR="000F5BB0" w:rsidRPr="00AA009D">
          <w:rPr>
            <w:color w:val="000000"/>
          </w:rPr>
          <w:t>thermore</w:t>
        </w:r>
        <w:proofErr w:type="gramEnd"/>
        <w:r w:rsidR="000F5BB0" w:rsidRPr="00AA009D">
          <w:rPr>
            <w:color w:val="000000"/>
          </w:rPr>
          <w:t xml:space="preserve"> targeting agribusinesses for expropriation over small farms</w:t>
        </w:r>
      </w:ins>
      <w:ins w:id="2442" w:author="tim liptrot" w:date="2020-05-13T14:35:00Z">
        <w:r w:rsidR="000F5BB0" w:rsidRPr="00AA009D">
          <w:rPr>
            <w:color w:val="000000"/>
          </w:rPr>
          <w:t xml:space="preserve"> avoids some of the social consequences of reallocation. </w:t>
        </w:r>
      </w:ins>
      <w:ins w:id="2443" w:author="tim liptrot" w:date="2020-05-13T14:37:00Z">
        <w:r w:rsidR="00A44861" w:rsidRPr="00AA009D">
          <w:rPr>
            <w:color w:val="000000"/>
          </w:rPr>
          <w:t>Expropriation may increase regime survival if it</w:t>
        </w:r>
      </w:ins>
      <w:ins w:id="2444" w:author="tim liptrot" w:date="2020-05-13T14:35:00Z">
        <w:r w:rsidR="000F5BB0" w:rsidRPr="00AA009D">
          <w:rPr>
            <w:color w:val="000000"/>
          </w:rPr>
          <w:t xml:space="preserve"> </w:t>
        </w:r>
      </w:ins>
      <w:ins w:id="2445" w:author="tim liptrot" w:date="2020-05-13T14:36:00Z">
        <w:r w:rsidR="000F5BB0" w:rsidRPr="00AA009D">
          <w:rPr>
            <w:color w:val="000000"/>
          </w:rPr>
          <w:t xml:space="preserve">signals willingness to confront powerful individuals benefiting </w:t>
        </w:r>
      </w:ins>
      <w:ins w:id="2446" w:author="tim liptrot" w:date="2020-05-13T14:37:00Z">
        <w:r w:rsidR="000F5BB0" w:rsidRPr="00AA009D">
          <w:rPr>
            <w:color w:val="000000"/>
          </w:rPr>
          <w:t>from unequal resource distribution, while restricting that confrontation to a</w:t>
        </w:r>
      </w:ins>
      <w:ins w:id="2447" w:author="tim liptrot" w:date="2020-05-13T14:38:00Z">
        <w:r w:rsidR="00A44861" w:rsidRPr="00AA009D">
          <w:rPr>
            <w:color w:val="000000"/>
          </w:rPr>
          <w:t xml:space="preserve"> </w:t>
        </w:r>
      </w:ins>
      <w:ins w:id="2448" w:author="tim liptrot" w:date="2020-05-13T14:37:00Z">
        <w:r w:rsidR="000F5BB0" w:rsidRPr="00AA009D">
          <w:rPr>
            <w:color w:val="000000"/>
          </w:rPr>
          <w:t xml:space="preserve">narrow, </w:t>
        </w:r>
      </w:ins>
      <w:ins w:id="2449" w:author="tim liptrot" w:date="2020-05-13T14:38:00Z">
        <w:r w:rsidR="00A44861" w:rsidRPr="00AA009D">
          <w:rPr>
            <w:color w:val="000000"/>
          </w:rPr>
          <w:t>pre-selected</w:t>
        </w:r>
      </w:ins>
      <w:ins w:id="2450" w:author="tim liptrot" w:date="2020-05-13T14:37:00Z">
        <w:r w:rsidR="000F5BB0" w:rsidRPr="00AA009D">
          <w:rPr>
            <w:color w:val="000000"/>
          </w:rPr>
          <w:t xml:space="preserve"> set </w:t>
        </w:r>
      </w:ins>
      <w:ins w:id="2451" w:author="tim liptrot" w:date="2020-05-13T14:38:00Z">
        <w:r w:rsidR="00A44861" w:rsidRPr="00AA009D">
          <w:rPr>
            <w:color w:val="000000"/>
          </w:rPr>
          <w:t>within the</w:t>
        </w:r>
      </w:ins>
      <w:ins w:id="2452" w:author="tim liptrot" w:date="2020-05-13T14:37:00Z">
        <w:r w:rsidR="000F5BB0" w:rsidRPr="00AA009D">
          <w:rPr>
            <w:color w:val="000000"/>
          </w:rPr>
          <w:t xml:space="preserve"> elite</w:t>
        </w:r>
      </w:ins>
      <w:ins w:id="2453" w:author="tim liptrot" w:date="2020-05-13T14:41:00Z">
        <w:r w:rsidR="00A44861" w:rsidRPr="00AA009D">
          <w:rPr>
            <w:color w:val="000000"/>
          </w:rPr>
          <w:t xml:space="preserve">s. Albertus and </w:t>
        </w:r>
        <w:proofErr w:type="spellStart"/>
        <w:r w:rsidR="00A44861" w:rsidRPr="00AA009D">
          <w:rPr>
            <w:color w:val="000000"/>
          </w:rPr>
          <w:t>Menaldo</w:t>
        </w:r>
        <w:proofErr w:type="spellEnd"/>
        <w:r w:rsidR="00A44861" w:rsidRPr="00AA009D">
          <w:rPr>
            <w:color w:val="000000"/>
          </w:rPr>
          <w:t xml:space="preserve"> found evidence that dictators use expropriation as a commitment signal in land and banki</w:t>
        </w:r>
      </w:ins>
      <w:ins w:id="2454" w:author="tim liptrot" w:date="2020-05-13T14:42:00Z">
        <w:r w:rsidR="00A44861" w:rsidRPr="00AA009D">
          <w:rPr>
            <w:color w:val="000000"/>
          </w:rPr>
          <w:t>ng as well (2012).</w:t>
        </w:r>
      </w:ins>
    </w:p>
    <w:p w14:paraId="19E4B9B0" w14:textId="77777777" w:rsidR="008A5F66" w:rsidRPr="00AA009D" w:rsidRDefault="00E467F6" w:rsidP="00E467F6">
      <w:pPr>
        <w:rPr>
          <w:ins w:id="2455" w:author="tim liptrot" w:date="2020-05-12T18:48:00Z"/>
          <w:color w:val="000000"/>
        </w:rPr>
      </w:pPr>
      <w:ins w:id="2456" w:author="tim liptrot" w:date="2020-05-12T18:29:00Z">
        <w:r w:rsidRPr="00AA009D">
          <w:rPr>
            <w:color w:val="000000"/>
          </w:rPr>
          <w:t xml:space="preserve">Outside of its effectiveness, </w:t>
        </w:r>
      </w:ins>
      <w:ins w:id="2457" w:author="tim liptrot" w:date="2020-05-12T18:30:00Z">
        <w:r w:rsidRPr="00AA009D">
          <w:rPr>
            <w:color w:val="000000"/>
          </w:rPr>
          <w:t>the targeted expropriation strategy comes with its own costs. It exacerbates inter-regional tensions</w:t>
        </w:r>
      </w:ins>
      <w:ins w:id="2458" w:author="tim liptrot" w:date="2020-05-12T18:31:00Z">
        <w:r w:rsidRPr="00AA009D">
          <w:rPr>
            <w:color w:val="000000"/>
          </w:rPr>
          <w:t xml:space="preserve"> (even though locally owned farms were </w:t>
        </w:r>
        <w:proofErr w:type="gramStart"/>
        <w:r w:rsidRPr="00AA009D">
          <w:rPr>
            <w:color w:val="000000"/>
          </w:rPr>
          <w:t>left,</w:t>
        </w:r>
        <w:proofErr w:type="gramEnd"/>
        <w:r w:rsidRPr="00AA009D">
          <w:rPr>
            <w:color w:val="000000"/>
          </w:rPr>
          <w:t xml:space="preserve"> the reallocation was not popular with the </w:t>
        </w:r>
        <w:proofErr w:type="spellStart"/>
        <w:r w:rsidRPr="00AA009D">
          <w:rPr>
            <w:color w:val="000000"/>
          </w:rPr>
          <w:t>Disi</w:t>
        </w:r>
        <w:proofErr w:type="spellEnd"/>
        <w:r w:rsidRPr="00AA009D">
          <w:rPr>
            <w:color w:val="000000"/>
          </w:rPr>
          <w:t xml:space="preserve"> Bedouin).</w:t>
        </w:r>
      </w:ins>
      <w:ins w:id="2459" w:author="tim liptrot" w:date="2020-05-12T18:41:00Z">
        <w:r w:rsidR="008A5F66" w:rsidRPr="00AA009D">
          <w:rPr>
            <w:color w:val="000000"/>
          </w:rPr>
          <w:t xml:space="preserve"> Secondly, it leads to divergent outcomes between businesses, as being located near an attracti</w:t>
        </w:r>
      </w:ins>
      <w:ins w:id="2460" w:author="tim liptrot" w:date="2020-05-12T18:42:00Z">
        <w:r w:rsidR="008A5F66" w:rsidRPr="00AA009D">
          <w:rPr>
            <w:color w:val="000000"/>
          </w:rPr>
          <w:t>ve well site for urban supply is liability for a business.</w:t>
        </w:r>
      </w:ins>
      <w:ins w:id="2461" w:author="tim liptrot" w:date="2020-05-12T18:44:00Z">
        <w:r w:rsidR="008A5F66" w:rsidRPr="00AA009D">
          <w:rPr>
            <w:color w:val="000000"/>
          </w:rPr>
          <w:t xml:space="preserve"> As with any water reallocation, the lost </w:t>
        </w:r>
      </w:ins>
      <w:ins w:id="2462" w:author="tim liptrot" w:date="2020-05-12T18:45:00Z">
        <w:r w:rsidR="008A5F66" w:rsidRPr="00AA009D">
          <w:rPr>
            <w:color w:val="000000"/>
          </w:rPr>
          <w:t xml:space="preserve">employment may cause internal migration, poverty, or instability. Concentrating </w:t>
        </w:r>
      </w:ins>
      <w:ins w:id="2463" w:author="tim liptrot" w:date="2020-05-12T18:46:00Z">
        <w:r w:rsidR="008A5F66" w:rsidRPr="00AA009D">
          <w:rPr>
            <w:color w:val="000000"/>
          </w:rPr>
          <w:t xml:space="preserve">social consequences in one region may violate norms of fairness </w:t>
        </w:r>
      </w:ins>
      <w:ins w:id="2464" w:author="tim liptrot" w:date="2020-05-12T18:47:00Z">
        <w:r w:rsidR="008A5F66" w:rsidRPr="00AA009D">
          <w:rPr>
            <w:color w:val="000000"/>
          </w:rPr>
          <w:t>underlying the social contract.</w:t>
        </w:r>
      </w:ins>
    </w:p>
    <w:p w14:paraId="1009D38C" w14:textId="343E3B4B" w:rsidR="002679BD" w:rsidRPr="00AA009D" w:rsidRDefault="008A5F66" w:rsidP="00E467F6">
      <w:pPr>
        <w:rPr>
          <w:ins w:id="2465" w:author="tim liptrot" w:date="2020-05-12T18:59:00Z"/>
          <w:color w:val="000000"/>
        </w:rPr>
      </w:pPr>
      <w:ins w:id="2466" w:author="tim liptrot" w:date="2020-05-12T18:48:00Z">
        <w:r w:rsidRPr="00AA009D">
          <w:rPr>
            <w:color w:val="000000"/>
          </w:rPr>
          <w:t>Reallocators may realize some of the value of ring-fencing without the costs of targeted expropriation by regulating deep aquifers. Deep aquifer regulation</w:t>
        </w:r>
      </w:ins>
      <w:ins w:id="2467" w:author="tim liptrot" w:date="2020-05-12T18:49:00Z">
        <w:r w:rsidRPr="00AA009D">
          <w:rPr>
            <w:color w:val="000000"/>
          </w:rPr>
          <w:t xml:space="preserve"> might have lower enforcement costs because drilling costs are high, so illegal drillers must take on more risk. </w:t>
        </w:r>
      </w:ins>
      <w:ins w:id="2468" w:author="tim liptrot" w:date="2020-05-12T18:50:00Z">
        <w:r w:rsidR="00712F89" w:rsidRPr="00AA009D">
          <w:rPr>
            <w:color w:val="000000"/>
          </w:rPr>
          <w:t>If</w:t>
        </w:r>
      </w:ins>
      <w:ins w:id="2469" w:author="tim liptrot" w:date="2020-05-12T18:51:00Z">
        <w:r w:rsidR="00712F89" w:rsidRPr="00AA009D">
          <w:rPr>
            <w:color w:val="000000"/>
          </w:rPr>
          <w:t xml:space="preserve"> irrigators</w:t>
        </w:r>
      </w:ins>
      <w:ins w:id="2470" w:author="tim liptrot" w:date="2020-05-12T18:50:00Z">
        <w:r w:rsidR="00712F89" w:rsidRPr="00AA009D">
          <w:rPr>
            <w:color w:val="000000"/>
          </w:rPr>
          <w:t xml:space="preserve"> have not yet tapped them, the p</w:t>
        </w:r>
      </w:ins>
      <w:ins w:id="2471" w:author="tim liptrot" w:date="2020-05-12T18:51:00Z">
        <w:r w:rsidR="00712F89" w:rsidRPr="00AA009D">
          <w:rPr>
            <w:color w:val="000000"/>
          </w:rPr>
          <w:t>rior-appropriation claims are weaker</w:t>
        </w:r>
      </w:ins>
      <w:ins w:id="2472" w:author="tim liptrot" w:date="2020-05-12T18:59:00Z">
        <w:r w:rsidR="002679BD" w:rsidRPr="00AA009D">
          <w:rPr>
            <w:color w:val="000000"/>
          </w:rPr>
          <w:t>.</w:t>
        </w:r>
      </w:ins>
    </w:p>
    <w:p w14:paraId="40DE5866" w14:textId="2A410BA8" w:rsidR="003E580D" w:rsidRDefault="002679BD">
      <w:pPr>
        <w:rPr>
          <w:color w:val="000000"/>
        </w:rPr>
      </w:pPr>
      <w:ins w:id="2473" w:author="tim liptrot" w:date="2020-05-12T18:59:00Z">
        <w:r w:rsidRPr="00AA009D">
          <w:rPr>
            <w:color w:val="000000"/>
          </w:rPr>
          <w:t>Most importantly, future discussions of equity and efficiency in reallocation should consider the in</w:t>
        </w:r>
      </w:ins>
      <w:ins w:id="2474" w:author="tim liptrot" w:date="2020-05-12T19:00:00Z">
        <w:r w:rsidR="00EE4C51" w:rsidRPr="00AA009D">
          <w:rPr>
            <w:color w:val="000000"/>
          </w:rPr>
          <w:t xml:space="preserve">tense political and practical challenges to reallocation. </w:t>
        </w:r>
      </w:ins>
      <w:ins w:id="2475" w:author="tim liptrot" w:date="2020-05-12T19:12:00Z">
        <w:r w:rsidR="00B5627C" w:rsidRPr="00AA009D">
          <w:rPr>
            <w:color w:val="000000"/>
          </w:rPr>
          <w:t xml:space="preserve">As the average costs of water increases over the </w:t>
        </w:r>
      </w:ins>
      <w:ins w:id="2476" w:author="tim liptrot" w:date="2020-05-12T19:13:00Z">
        <w:r w:rsidR="00B5627C" w:rsidRPr="00AA009D">
          <w:rPr>
            <w:color w:val="000000"/>
          </w:rPr>
          <w:t>coming decades and groundwater resources decline</w:t>
        </w:r>
      </w:ins>
      <w:ins w:id="2477" w:author="Hussam Hussein" w:date="2020-05-13T11:52:00Z">
        <w:r w:rsidR="001A7D7B" w:rsidRPr="00AA009D">
          <w:rPr>
            <w:color w:val="000000"/>
          </w:rPr>
          <w:t xml:space="preserve"> and dete</w:t>
        </w:r>
      </w:ins>
      <w:ins w:id="2478" w:author="Hussam Hussein" w:date="2020-05-13T11:53:00Z">
        <w:r w:rsidR="001A7D7B" w:rsidRPr="00AA009D">
          <w:rPr>
            <w:color w:val="000000"/>
          </w:rPr>
          <w:t>riorate</w:t>
        </w:r>
      </w:ins>
      <w:ins w:id="2479" w:author="tim liptrot" w:date="2020-05-12T19:13:00Z">
        <w:r w:rsidR="00B5627C" w:rsidRPr="00AA009D">
          <w:rPr>
            <w:color w:val="000000"/>
          </w:rPr>
          <w:t xml:space="preserve">, </w:t>
        </w:r>
      </w:ins>
      <w:ins w:id="2480" w:author="tim liptrot" w:date="2020-05-12T19:14:00Z">
        <w:r w:rsidR="00B5627C" w:rsidRPr="00AA009D">
          <w:rPr>
            <w:color w:val="000000"/>
          </w:rPr>
          <w:t xml:space="preserve">the allocation of existing groundwater may become an important issue. Understanding if and how groundwater can be allocated between sectors </w:t>
        </w:r>
      </w:ins>
      <w:ins w:id="2481" w:author="tim liptrot" w:date="2020-05-12T19:15:00Z">
        <w:r w:rsidR="00B5627C" w:rsidRPr="00AA009D">
          <w:rPr>
            <w:color w:val="000000"/>
          </w:rPr>
          <w:t>requires overcoming distinct challenges from surface water allocation.</w:t>
        </w:r>
      </w:ins>
      <w:r w:rsidR="003E580D">
        <w:rPr>
          <w:color w:val="000000"/>
        </w:rPr>
        <w:br w:type="page"/>
      </w:r>
    </w:p>
    <w:p w14:paraId="66A03299" w14:textId="39AD1DD4" w:rsidR="0064184B" w:rsidRPr="00B70040" w:rsidRDefault="003E580D" w:rsidP="00974B61">
      <w:pPr>
        <w:pBdr>
          <w:top w:val="nil"/>
          <w:left w:val="nil"/>
          <w:bottom w:val="nil"/>
          <w:right w:val="nil"/>
          <w:between w:val="nil"/>
        </w:pBdr>
        <w:rPr>
          <w:ins w:id="2482" w:author="tim liptrot" w:date="2020-04-28T12:06:00Z"/>
          <w:b/>
          <w:bCs/>
          <w:iCs/>
          <w:color w:val="000000"/>
          <w:rPrChange w:id="2483" w:author="tim liptrot" w:date="2020-05-12T11:44:00Z">
            <w:rPr>
              <w:ins w:id="2484" w:author="tim liptrot" w:date="2020-04-28T12:06:00Z"/>
              <w:iCs/>
              <w:color w:val="000000"/>
            </w:rPr>
          </w:rPrChange>
        </w:rPr>
      </w:pPr>
      <w:r w:rsidRPr="00B70040">
        <w:rPr>
          <w:b/>
          <w:bCs/>
          <w:iCs/>
          <w:color w:val="000000"/>
          <w:rPrChange w:id="2485" w:author="tim liptrot" w:date="2020-05-12T11:44:00Z">
            <w:rPr>
              <w:iCs/>
              <w:color w:val="000000"/>
            </w:rPr>
          </w:rPrChange>
        </w:rPr>
        <w:lastRenderedPageBreak/>
        <w:t>The part the reviewers commented on:</w:t>
      </w:r>
    </w:p>
    <w:p w14:paraId="76AC1CD3" w14:textId="77777777" w:rsidR="00C1458C" w:rsidRDefault="00C1458C" w:rsidP="00974B61">
      <w:pPr>
        <w:pBdr>
          <w:top w:val="nil"/>
          <w:left w:val="nil"/>
          <w:bottom w:val="nil"/>
          <w:right w:val="nil"/>
          <w:between w:val="nil"/>
        </w:pBdr>
        <w:rPr>
          <w:ins w:id="2486" w:author="tim liptrot" w:date="2020-04-15T17:48:00Z"/>
          <w:color w:val="000000"/>
        </w:rPr>
      </w:pPr>
    </w:p>
    <w:p w14:paraId="00000034" w14:textId="53702176" w:rsidR="00925A3D" w:rsidRPr="001F7909" w:rsidDel="00B70040" w:rsidRDefault="00516699" w:rsidP="00974B61">
      <w:pPr>
        <w:pBdr>
          <w:top w:val="nil"/>
          <w:left w:val="nil"/>
          <w:bottom w:val="nil"/>
          <w:right w:val="nil"/>
          <w:between w:val="nil"/>
        </w:pBdr>
        <w:rPr>
          <w:del w:id="2487" w:author="tim liptrot" w:date="2020-05-12T11:44:00Z"/>
          <w:color w:val="000000"/>
        </w:rPr>
      </w:pPr>
      <w:del w:id="2488" w:author="tim liptrot" w:date="2020-05-12T11:44:00Z">
        <w:r w:rsidRPr="001F7909" w:rsidDel="00B70040">
          <w:rPr>
            <w:color w:val="000000"/>
          </w:rPr>
          <w:delText>Groundwater regulations in Jordan have always been characterised by a centralised and top-down approach. After the first 1952 Land and Water Law of Jordan, the first bylaw specific to groundwater was the 1961 Groundwater Monitoring ByLaw No. 14, which regulated the drilling and licensing of wells. According to this bylaw, wells permits were granted for agricultural purposes between 1962 and 1992 by the National Authority for Natural Resources with a maximum annual amount volume of 50,000, 75,000, or 100,000 m3, which however were often not respected due to the weak abstraction monitoring and law enforcement (Chebaane et al., 2004). As described by Massad (</w:delText>
        </w:r>
      </w:del>
      <w:customXmlDelRangeStart w:id="2489" w:author="tim liptrot" w:date="2020-05-12T11:44:00Z"/>
      <w:sdt>
        <w:sdtPr>
          <w:tag w:val="goog_rdk_13"/>
          <w:id w:val="1069157635"/>
        </w:sdtPr>
        <w:sdtContent>
          <w:customXmlDelRangeEnd w:id="2489"/>
          <w:customXmlDelRangeStart w:id="2490" w:author="tim liptrot" w:date="2020-05-12T11:44:00Z"/>
        </w:sdtContent>
      </w:sdt>
      <w:customXmlDelRangeEnd w:id="2490"/>
      <w:del w:id="2491" w:author="tim liptrot" w:date="2020-05-12T11:44:00Z">
        <w:r w:rsidRPr="001F7909" w:rsidDel="00B70040">
          <w:rPr>
            <w:color w:val="000000"/>
          </w:rPr>
          <w:delText xml:space="preserve">2001), the state actively engaged in supporting farmers and in expanding irrigated agriculture, which was aimed at settling the Bedouins and refugees communities, as well as improving the social welfare. </w:delText>
        </w:r>
        <w:r w:rsidR="00095814" w:rsidDel="00B70040">
          <w:rPr>
            <w:color w:val="000000"/>
          </w:rPr>
          <w:delText xml:space="preserve">The two main state bodies regulating water resources in Jordan are the Ministry of Water and Irrigation (MWI) and the Water Authority of Jordan (WAJ). The MWI has a larger policy making role and greater technical capacity, while the WAJ is responsible for the implementation of nationwide policies. While Jordan has privatized the distribution of water in some of its major cities, </w:delText>
        </w:r>
        <w:r w:rsidR="005F0827" w:rsidDel="00B70040">
          <w:rPr>
            <w:color w:val="000000"/>
          </w:rPr>
          <w:delText xml:space="preserve">regulation of water resources has remained the mandate of these two </w:delText>
        </w:r>
      </w:del>
      <w:del w:id="2492" w:author="tim liptrot" w:date="2020-04-11T13:23:00Z">
        <w:r w:rsidR="005F0827">
          <w:rPr>
            <w:color w:val="000000"/>
          </w:rPr>
          <w:delText>insitutions</w:delText>
        </w:r>
      </w:del>
      <w:del w:id="2493" w:author="tim liptrot" w:date="2020-05-12T11:44:00Z">
        <w:r w:rsidR="005F0827" w:rsidDel="00B70040">
          <w:rPr>
            <w:color w:val="000000"/>
          </w:rPr>
          <w:delText xml:space="preserve"> (</w:delText>
        </w:r>
        <w:r w:rsidR="00FD3608" w:rsidDel="00B70040">
          <w:rPr>
            <w:color w:val="000000"/>
          </w:rPr>
          <w:delText>Interview with government official, 2019</w:delText>
        </w:r>
        <w:r w:rsidR="005F0827" w:rsidDel="00B70040">
          <w:rPr>
            <w:color w:val="000000"/>
          </w:rPr>
          <w:delText xml:space="preserve">). </w:delText>
        </w:r>
      </w:del>
    </w:p>
    <w:p w14:paraId="00000035" w14:textId="10FE63EA" w:rsidR="00925A3D" w:rsidRPr="001F7909" w:rsidDel="00B70040" w:rsidRDefault="006E6321" w:rsidP="00974B61">
      <w:pPr>
        <w:pBdr>
          <w:top w:val="nil"/>
          <w:left w:val="nil"/>
          <w:bottom w:val="nil"/>
          <w:right w:val="nil"/>
          <w:between w:val="nil"/>
        </w:pBdr>
        <w:rPr>
          <w:del w:id="2494" w:author="tim liptrot" w:date="2020-05-12T11:44:00Z"/>
          <w:color w:val="000000"/>
        </w:rPr>
      </w:pPr>
      <w:customXmlDelRangeStart w:id="2495" w:author="tim liptrot" w:date="2020-05-12T11:44:00Z"/>
      <w:sdt>
        <w:sdtPr>
          <w:tag w:val="goog_rdk_14"/>
          <w:id w:val="1592893173"/>
        </w:sdtPr>
        <w:sdtContent>
          <w:customXmlDelRangeEnd w:id="2495"/>
          <w:customXmlDelRangeStart w:id="2496" w:author="tim liptrot" w:date="2020-05-12T11:44:00Z"/>
        </w:sdtContent>
      </w:sdt>
      <w:customXmlDelRangeEnd w:id="2496"/>
      <w:del w:id="2497" w:author="tim liptrot" w:date="2020-05-12T11:44:00Z">
        <w:r w:rsidR="00516699" w:rsidRPr="001F7909" w:rsidDel="00B70040">
          <w:rPr>
            <w:color w:val="000000"/>
          </w:rPr>
          <w:delText>Encouraged by international donors, and g</w:delText>
        </w:r>
      </w:del>
      <w:customXmlDelRangeStart w:id="2498" w:author="tim liptrot" w:date="2020-05-12T11:44:00Z"/>
      <w:sdt>
        <w:sdtPr>
          <w:tag w:val="goog_rdk_15"/>
          <w:id w:val="565073099"/>
        </w:sdtPr>
        <w:sdtContent>
          <w:customXmlDelRangeEnd w:id="2498"/>
          <w:customXmlDelRangeStart w:id="2499" w:author="tim liptrot" w:date="2020-05-12T11:44:00Z"/>
        </w:sdtContent>
      </w:sdt>
      <w:customXmlDelRangeEnd w:id="2499"/>
      <w:del w:id="2500" w:author="tim liptrot" w:date="2020-05-12T11:44:00Z">
        <w:r w:rsidR="00516699" w:rsidRPr="001F7909" w:rsidDel="00B70040">
          <w:rPr>
            <w:color w:val="000000"/>
          </w:rPr>
          <w:delText>iven the decrease in terms of quantity and quality of groundwater resources due to over-abstraction in all aquifers</w:delText>
        </w:r>
        <w:r w:rsidR="00F4017B" w:rsidDel="00B70040">
          <w:rPr>
            <w:color w:val="000000"/>
          </w:rPr>
          <w:delText xml:space="preserve"> (El-Naqa and Al-Shayeb, 2009)</w:delText>
        </w:r>
        <w:r w:rsidR="00516699" w:rsidRPr="001F7909" w:rsidDel="00B70040">
          <w:rPr>
            <w:color w:val="000000"/>
          </w:rPr>
          <w:delText>, the MWI has promoted several regulations and policies in the past decades aiming at further regulating and protecting groundwater resources.</w:delText>
        </w:r>
        <w:commentRangeStart w:id="2501"/>
        <w:commentRangeStart w:id="2502"/>
        <w:r w:rsidR="00516699" w:rsidRPr="001F7909" w:rsidDel="00B70040">
          <w:rPr>
            <w:color w:val="000000"/>
          </w:rPr>
          <w:delText xml:space="preserve"> As summarised by Venot and Molle (2008: 1932</w:delText>
        </w:r>
      </w:del>
      <w:del w:id="2503" w:author="tim liptrot" w:date="2020-04-11T13:23:00Z">
        <w:r w:rsidR="00516699" w:rsidRPr="001F7909">
          <w:rPr>
            <w:color w:val="000000"/>
          </w:rPr>
          <w:delText>),</w:delText>
        </w:r>
      </w:del>
      <w:commentRangeEnd w:id="2501"/>
      <w:del w:id="2504" w:author="tim liptrot" w:date="2020-05-12T11:44:00Z">
        <w:r w:rsidR="00DE71DA" w:rsidDel="00B70040">
          <w:rPr>
            <w:rStyle w:val="CommentReference"/>
          </w:rPr>
          <w:commentReference w:id="2501"/>
        </w:r>
        <w:commentRangeEnd w:id="2502"/>
        <w:r w:rsidR="00742C3D" w:rsidDel="00B70040">
          <w:rPr>
            <w:rStyle w:val="CommentReference"/>
          </w:rPr>
          <w:commentReference w:id="2502"/>
        </w:r>
        <w:r w:rsidR="00516699" w:rsidRPr="001F7909" w:rsidDel="00B70040">
          <w:rPr>
            <w:color w:val="000000"/>
          </w:rPr>
          <w:delText>the MWI has been working on reducing abstraction of groundwater in several ways, including:</w:delText>
        </w:r>
        <w:r w:rsidR="00F4017B" w:rsidDel="00B70040">
          <w:rPr>
            <w:color w:val="000000"/>
          </w:rPr>
          <w:delText xml:space="preserve"> limiting the drilling of new wells through licensing, imposing fees on the volume of groundwater used, and promoting less intensive crops. These policies have historically made heavy use of coercive measures such as taxes and restrictions, rather than incentives, to protect groundwater. They have mostly been unpopular and difficult for t</w:delText>
        </w:r>
        <w:r w:rsidR="00CD3AFC" w:rsidDel="00B70040">
          <w:rPr>
            <w:color w:val="000000"/>
          </w:rPr>
          <w:delText xml:space="preserve">he state to enforce, but are also considered </w:delText>
        </w:r>
        <w:commentRangeStart w:id="2505"/>
        <w:commentRangeStart w:id="2506"/>
        <w:r w:rsidR="00CD3AFC" w:rsidDel="00B70040">
          <w:rPr>
            <w:color w:val="000000"/>
          </w:rPr>
          <w:delText xml:space="preserve">highly </w:delText>
        </w:r>
        <w:commentRangeEnd w:id="2505"/>
        <w:r w:rsidR="0071410C" w:rsidDel="00B70040">
          <w:rPr>
            <w:rStyle w:val="CommentReference"/>
          </w:rPr>
          <w:commentReference w:id="2505"/>
        </w:r>
        <w:commentRangeEnd w:id="2506"/>
        <w:r w:rsidR="00122085" w:rsidDel="00B70040">
          <w:rPr>
            <w:rStyle w:val="CommentReference"/>
          </w:rPr>
          <w:commentReference w:id="2506"/>
        </w:r>
        <w:r w:rsidR="00CD3AFC" w:rsidDel="00B70040">
          <w:rPr>
            <w:color w:val="000000"/>
          </w:rPr>
          <w:delText>original and supported by an unusual degree of political capital (Molle et all, 2017).</w:delText>
        </w:r>
      </w:del>
    </w:p>
    <w:p w14:paraId="00000037" w14:textId="11796C51" w:rsidR="00925A3D" w:rsidRPr="001F7909" w:rsidDel="00B70040" w:rsidRDefault="00516699" w:rsidP="00974B61">
      <w:pPr>
        <w:pBdr>
          <w:top w:val="nil"/>
          <w:left w:val="nil"/>
          <w:bottom w:val="nil"/>
          <w:right w:val="nil"/>
          <w:between w:val="nil"/>
        </w:pBdr>
        <w:rPr>
          <w:del w:id="2507" w:author="tim liptrot" w:date="2020-05-12T11:44:00Z"/>
          <w:color w:val="000000"/>
        </w:rPr>
      </w:pPr>
      <w:del w:id="2508" w:author="tim liptrot" w:date="2020-05-12T11:44:00Z">
        <w:r w:rsidRPr="001F7909" w:rsidDel="00B70040">
          <w:rPr>
            <w:i/>
            <w:color w:val="000000"/>
          </w:rPr>
          <w:delText>Interests and Allocation</w:delText>
        </w:r>
      </w:del>
    </w:p>
    <w:p w14:paraId="00000038" w14:textId="6B7FB2DC" w:rsidR="00925A3D" w:rsidRPr="001F7909" w:rsidDel="00B70040" w:rsidRDefault="00516699" w:rsidP="00974B61">
      <w:pPr>
        <w:pBdr>
          <w:top w:val="nil"/>
          <w:left w:val="nil"/>
          <w:bottom w:val="nil"/>
          <w:right w:val="nil"/>
          <w:between w:val="nil"/>
        </w:pBdr>
        <w:rPr>
          <w:del w:id="2509" w:author="tim liptrot" w:date="2020-05-12T11:44:00Z"/>
          <w:color w:val="000000"/>
        </w:rPr>
      </w:pPr>
      <w:del w:id="2510" w:author="tim liptrot" w:date="2020-05-12T11:44:00Z">
        <w:r w:rsidRPr="001F7909" w:rsidDel="00B70040">
          <w:rPr>
            <w:color w:val="000000"/>
          </w:rPr>
          <w:delText xml:space="preserve">By at least as early as 2003, </w:delText>
        </w:r>
        <w:r w:rsidR="001F0732" w:rsidDel="00B70040">
          <w:rPr>
            <w:color w:val="000000"/>
          </w:rPr>
          <w:delText>state</w:delText>
        </w:r>
        <w:r w:rsidRPr="001F7909" w:rsidDel="00B70040">
          <w:rPr>
            <w:color w:val="000000"/>
          </w:rPr>
          <w:delText xml:space="preserve"> intervention to transfer water between sectors was already being discussed openly by the </w:delText>
        </w:r>
        <w:r w:rsidRPr="00CD3AFC" w:rsidDel="00B70040">
          <w:rPr>
            <w:color w:val="000000"/>
          </w:rPr>
          <w:delText>Minister of Water and Irrigation, Haze</w:delText>
        </w:r>
      </w:del>
      <w:customXmlDelRangeStart w:id="2511" w:author="tim liptrot" w:date="2020-05-12T11:44:00Z"/>
      <w:sdt>
        <w:sdtPr>
          <w:tag w:val="goog_rdk_17"/>
          <w:id w:val="542254702"/>
        </w:sdtPr>
        <w:sdtContent>
          <w:customXmlDelRangeEnd w:id="2511"/>
          <w:customXmlDelRangeStart w:id="2512" w:author="tim liptrot" w:date="2020-05-12T11:44:00Z"/>
        </w:sdtContent>
      </w:sdt>
      <w:customXmlDelRangeEnd w:id="2512"/>
      <w:del w:id="2513" w:author="tim liptrot" w:date="2020-05-12T11:44:00Z">
        <w:r w:rsidRPr="00CD3AFC" w:rsidDel="00B70040">
          <w:rPr>
            <w:color w:val="000000"/>
          </w:rPr>
          <w:delText xml:space="preserve">m </w:delText>
        </w:r>
      </w:del>
      <w:customXmlDelRangeStart w:id="2514" w:author="tim liptrot" w:date="2020-05-12T11:44:00Z"/>
      <w:sdt>
        <w:sdtPr>
          <w:tag w:val="goog_rdk_18"/>
          <w:id w:val="-373685779"/>
        </w:sdtPr>
        <w:sdtContent>
          <w:customXmlDelRangeEnd w:id="2514"/>
          <w:del w:id="2515" w:author="tim liptrot" w:date="2020-05-12T11:44:00Z">
            <w:r w:rsidR="00CD3AFC" w:rsidRPr="00CD3AFC" w:rsidDel="00B70040">
              <w:rPr>
                <w:color w:val="000000"/>
              </w:rPr>
              <w:delText xml:space="preserve">El </w:delText>
            </w:r>
            <w:r w:rsidRPr="00CD3AFC" w:rsidDel="00B70040">
              <w:rPr>
                <w:color w:val="000000"/>
              </w:rPr>
              <w:delText>Na</w:delText>
            </w:r>
            <w:r w:rsidR="00CD3AFC" w:rsidRPr="00CD3AFC" w:rsidDel="00B70040">
              <w:rPr>
                <w:color w:val="000000"/>
              </w:rPr>
              <w:delText>s</w:delText>
            </w:r>
            <w:r w:rsidRPr="00CD3AFC" w:rsidDel="00B70040">
              <w:rPr>
                <w:color w:val="000000"/>
              </w:rPr>
              <w:delText>ser</w:delText>
            </w:r>
          </w:del>
          <w:customXmlDelRangeStart w:id="2516" w:author="tim liptrot" w:date="2020-05-12T11:44:00Z"/>
        </w:sdtContent>
      </w:sdt>
      <w:customXmlDelRangeEnd w:id="2516"/>
      <w:del w:id="2517" w:author="tim liptrot" w:date="2020-05-12T11:44:00Z">
        <w:r w:rsidRPr="00CD3AFC" w:rsidDel="00B70040">
          <w:rPr>
            <w:color w:val="000000"/>
          </w:rPr>
          <w:delText xml:space="preserve"> and two staff members at USAID. In 2003, </w:delText>
        </w:r>
      </w:del>
      <w:customXmlDelRangeStart w:id="2518" w:author="tim liptrot" w:date="2020-05-12T11:44:00Z"/>
      <w:sdt>
        <w:sdtPr>
          <w:tag w:val="goog_rdk_19"/>
          <w:id w:val="448438790"/>
        </w:sdtPr>
        <w:sdtContent>
          <w:customXmlDelRangeEnd w:id="2518"/>
          <w:del w:id="2519" w:author="tim liptrot" w:date="2020-05-12T11:44:00Z">
            <w:r w:rsidR="00CD3AFC" w:rsidRPr="00CD3AFC" w:rsidDel="00B70040">
              <w:rPr>
                <w:color w:val="000000"/>
              </w:rPr>
              <w:delText>E</w:delText>
            </w:r>
            <w:r w:rsidRPr="00CD3AFC" w:rsidDel="00B70040">
              <w:rPr>
                <w:color w:val="000000"/>
              </w:rPr>
              <w:delText>l</w:delText>
            </w:r>
            <w:r w:rsidR="00CD3AFC" w:rsidRPr="00CD3AFC" w:rsidDel="00B70040">
              <w:rPr>
                <w:color w:val="000000"/>
              </w:rPr>
              <w:delText xml:space="preserve"> </w:delText>
            </w:r>
            <w:r w:rsidRPr="00CD3AFC" w:rsidDel="00B70040">
              <w:rPr>
                <w:color w:val="000000"/>
              </w:rPr>
              <w:delText>Na</w:delText>
            </w:r>
            <w:r w:rsidR="00CD3AFC" w:rsidRPr="00CD3AFC" w:rsidDel="00B70040">
              <w:rPr>
                <w:color w:val="000000"/>
              </w:rPr>
              <w:delText>s</w:delText>
            </w:r>
            <w:r w:rsidRPr="00CD3AFC" w:rsidDel="00B70040">
              <w:rPr>
                <w:color w:val="000000"/>
              </w:rPr>
              <w:delText>ser</w:delText>
            </w:r>
          </w:del>
          <w:customXmlDelRangeStart w:id="2520" w:author="tim liptrot" w:date="2020-05-12T11:44:00Z"/>
        </w:sdtContent>
      </w:sdt>
      <w:customXmlDelRangeEnd w:id="2520"/>
      <w:del w:id="2521" w:author="tim liptrot" w:date="2020-05-12T11:44:00Z">
        <w:r w:rsidRPr="00CD3AFC" w:rsidDel="00B70040">
          <w:rPr>
            <w:color w:val="000000"/>
          </w:rPr>
          <w:delText xml:space="preserve"> co authored a paper proposing strategies to mitigate to Jordan’s water scarcity. At this time, groundwater</w:delText>
        </w:r>
        <w:r w:rsidRPr="001F7909" w:rsidDel="00B70040">
          <w:rPr>
            <w:color w:val="000000"/>
          </w:rPr>
          <w:delText xml:space="preserve"> was already overdrafted at 80% above the recharge rate, while urban needs were growing in response to rapid population and economic growth. In response, he wrote “urban and industrial demands for water are growing rapidly and will increasingly compete with agriculture for scarce water resources. Despite efforts to improve irrigation efficiency and encourage farmers to grow crops that consume less water, agricultural water demand has not decreased appreciably. (...) further, irrigation or urban water supply, for example, can no longer be treated in isolation but must be viewed as integral components of Jordan’s larger water management challenge” (Scott et all, 2003: 2010). Several steps were proposed in response, including transboundary management, water reuse, and “</w:delText>
        </w:r>
        <w:commentRangeStart w:id="2522"/>
        <w:r w:rsidRPr="001F7909" w:rsidDel="00B70040">
          <w:rPr>
            <w:color w:val="000000"/>
          </w:rPr>
          <w:delText>demand reduction/management” (this phrase commonly refers to groundwater regulation in Jordan</w:delText>
        </w:r>
        <w:commentRangeEnd w:id="2522"/>
        <w:r w:rsidR="00537437" w:rsidDel="00B70040">
          <w:rPr>
            <w:rStyle w:val="CommentReference"/>
          </w:rPr>
          <w:commentReference w:id="2522"/>
        </w:r>
        <w:r w:rsidRPr="001F7909" w:rsidDel="00B70040">
          <w:rPr>
            <w:color w:val="000000"/>
          </w:rPr>
          <w:delText xml:space="preserve">). This document expressly references economic arguments about intersectoral allocation efficiency. Given </w:delText>
        </w:r>
        <w:commentRangeStart w:id="2523"/>
        <w:r w:rsidRPr="001F7909" w:rsidDel="00B70040">
          <w:rPr>
            <w:color w:val="000000"/>
          </w:rPr>
          <w:delText>the challenges</w:delText>
        </w:r>
        <w:commentRangeEnd w:id="2523"/>
        <w:r w:rsidR="0076223B" w:rsidDel="00B70040">
          <w:rPr>
            <w:rStyle w:val="CommentReference"/>
          </w:rPr>
          <w:commentReference w:id="2523"/>
        </w:r>
        <w:r w:rsidRPr="001F7909" w:rsidDel="00B70040">
          <w:rPr>
            <w:color w:val="000000"/>
          </w:rPr>
          <w:delText xml:space="preserve">, </w:delText>
        </w:r>
        <w:commentRangeStart w:id="2524"/>
        <w:commentRangeStart w:id="2525"/>
        <w:r w:rsidRPr="001F7909" w:rsidDel="00B70040">
          <w:rPr>
            <w:color w:val="000000"/>
          </w:rPr>
          <w:delText xml:space="preserve">the elites at the </w:delText>
        </w:r>
        <w:commentRangeEnd w:id="2524"/>
        <w:r w:rsidR="006D5DB6" w:rsidDel="00B70040">
          <w:rPr>
            <w:rStyle w:val="CommentReference"/>
          </w:rPr>
          <w:commentReference w:id="2524"/>
        </w:r>
        <w:commentRangeEnd w:id="2525"/>
        <w:r w:rsidR="0001509E" w:rsidDel="00B70040">
          <w:rPr>
            <w:rStyle w:val="CommentReference"/>
          </w:rPr>
          <w:commentReference w:id="2525"/>
        </w:r>
        <w:r w:rsidRPr="001F7909" w:rsidDel="00B70040">
          <w:rPr>
            <w:color w:val="000000"/>
          </w:rPr>
          <w:delText xml:space="preserve">MWI and USAID </w:delText>
        </w:r>
        <w:commentRangeStart w:id="2526"/>
        <w:commentRangeStart w:id="2527"/>
        <w:r w:rsidRPr="001F7909" w:rsidDel="00B70040">
          <w:rPr>
            <w:color w:val="000000"/>
          </w:rPr>
          <w:delText>had no illusions that agricultural demand could be reduced to sustainable levels in the near future</w:delText>
        </w:r>
        <w:commentRangeEnd w:id="2526"/>
        <w:r w:rsidR="0076223B" w:rsidDel="00B70040">
          <w:rPr>
            <w:rStyle w:val="CommentReference"/>
          </w:rPr>
          <w:commentReference w:id="2526"/>
        </w:r>
        <w:commentRangeEnd w:id="2527"/>
        <w:r w:rsidR="00122085" w:rsidDel="00B70040">
          <w:rPr>
            <w:rStyle w:val="CommentReference"/>
          </w:rPr>
          <w:commentReference w:id="2527"/>
        </w:r>
        <w:r w:rsidRPr="001F7909" w:rsidDel="00B70040">
          <w:rPr>
            <w:color w:val="000000"/>
          </w:rPr>
          <w:delText>.</w:delText>
        </w:r>
      </w:del>
    </w:p>
    <w:p w14:paraId="00000039" w14:textId="04E8C3F9" w:rsidR="00925A3D" w:rsidRPr="001F7909" w:rsidDel="00B70040" w:rsidRDefault="00516699" w:rsidP="00974B61">
      <w:pPr>
        <w:pBdr>
          <w:top w:val="nil"/>
          <w:left w:val="nil"/>
          <w:bottom w:val="nil"/>
          <w:right w:val="nil"/>
          <w:between w:val="nil"/>
        </w:pBdr>
        <w:rPr>
          <w:del w:id="2528" w:author="tim liptrot" w:date="2020-05-12T11:44:00Z"/>
          <w:color w:val="000000"/>
        </w:rPr>
      </w:pPr>
      <w:del w:id="2529" w:author="tim liptrot" w:date="2020-05-12T11:44:00Z">
        <w:r w:rsidRPr="001F7909" w:rsidDel="00B70040">
          <w:rPr>
            <w:color w:val="000000"/>
          </w:rPr>
          <w:delText xml:space="preserve">To </w:delText>
        </w:r>
      </w:del>
      <w:customXmlDelRangeStart w:id="2530" w:author="tim liptrot" w:date="2020-05-12T11:44:00Z"/>
      <w:sdt>
        <w:sdtPr>
          <w:tag w:val="goog_rdk_20"/>
          <w:id w:val="458849127"/>
        </w:sdtPr>
        <w:sdtContent>
          <w:customXmlDelRangeEnd w:id="2530"/>
          <w:del w:id="2531" w:author="tim liptrot" w:date="2020-05-12T11:44:00Z">
            <w:r w:rsidR="00CD3AFC" w:rsidDel="00B70040">
              <w:delText xml:space="preserve">El </w:delText>
            </w:r>
            <w:r w:rsidRPr="00CD3AFC" w:rsidDel="00B70040">
              <w:rPr>
                <w:color w:val="000000"/>
              </w:rPr>
              <w:delText>Nasser</w:delText>
            </w:r>
          </w:del>
          <w:customXmlDelRangeStart w:id="2532" w:author="tim liptrot" w:date="2020-05-12T11:44:00Z"/>
        </w:sdtContent>
      </w:sdt>
      <w:customXmlDelRangeEnd w:id="2532"/>
      <w:del w:id="2533" w:author="tim liptrot" w:date="2020-05-12T11:44:00Z">
        <w:r w:rsidRPr="001F7909" w:rsidDel="00B70040">
          <w:rPr>
            <w:color w:val="000000"/>
          </w:rPr>
          <w:delText xml:space="preserve"> and USAID, municipal and industrial supply was already “critically low (...) suggesting that future water savings will need to come primarily from agriculture” (Ibid, page 2010). But as early as 2003, USAID and the MWI leadership saw stiff challenges to using demand management to push water out of agriculture and toward urban use. Firstly, moving water from low efficiency farms to high efficiency farms, as a goal of policy, was controversial. They cited challenges in Jordan’s “agrarian identity”, the number of people employed in agriculture, the cultural “mystique” value of land ownership and farming. New livelihoods would have to be created for displaced </w:delText>
        </w:r>
        <w:commentRangeStart w:id="2534"/>
        <w:commentRangeStart w:id="2535"/>
        <w:r w:rsidRPr="001F7909" w:rsidDel="00B70040">
          <w:rPr>
            <w:color w:val="000000"/>
          </w:rPr>
          <w:delText>workers</w:delText>
        </w:r>
        <w:commentRangeEnd w:id="2534"/>
        <w:r w:rsidR="0076223B" w:rsidDel="00B70040">
          <w:rPr>
            <w:rStyle w:val="CommentReference"/>
          </w:rPr>
          <w:commentReference w:id="2534"/>
        </w:r>
        <w:commentRangeEnd w:id="2535"/>
        <w:r w:rsidR="00122085" w:rsidDel="00B70040">
          <w:rPr>
            <w:rStyle w:val="CommentReference"/>
          </w:rPr>
          <w:commentReference w:id="2535"/>
        </w:r>
        <w:r w:rsidRPr="001F7909" w:rsidDel="00B70040">
          <w:rPr>
            <w:color w:val="000000"/>
          </w:rPr>
          <w:delText>.</w:delText>
        </w:r>
        <w:r w:rsidR="00FE37F6" w:rsidDel="00B70040">
          <w:rPr>
            <w:color w:val="000000"/>
          </w:rPr>
          <w:delText xml:space="preserve"> </w:delText>
        </w:r>
        <w:r w:rsidRPr="001F7909" w:rsidDel="00B70040">
          <w:rPr>
            <w:color w:val="000000"/>
          </w:rPr>
          <w:delText xml:space="preserve">Any regulation would require “placating” the current interests benefiting from groundwater over-abstraction and the creation of new livelihoods for displaced workers. </w:delText>
        </w:r>
      </w:del>
    </w:p>
    <w:p w14:paraId="0000003A" w14:textId="4DDB1089" w:rsidR="00925A3D" w:rsidRPr="001F7909" w:rsidDel="00B70040" w:rsidRDefault="00516699" w:rsidP="00974B61">
      <w:pPr>
        <w:pBdr>
          <w:top w:val="nil"/>
          <w:left w:val="nil"/>
          <w:bottom w:val="nil"/>
          <w:right w:val="nil"/>
          <w:between w:val="nil"/>
        </w:pBdr>
        <w:rPr>
          <w:del w:id="2536" w:author="tim liptrot" w:date="2020-05-12T11:44:00Z"/>
          <w:color w:val="000000"/>
        </w:rPr>
      </w:pPr>
      <w:del w:id="2537" w:author="tim liptrot" w:date="2020-05-12T11:44:00Z">
        <w:r w:rsidRPr="001F7909" w:rsidDel="00B70040">
          <w:rPr>
            <w:color w:val="000000"/>
          </w:rPr>
          <w:delText>Those interests would not be easy to “placate.” By 2012, the most powerful actors in water policy remained aligned against water demand management (</w:delText>
        </w:r>
      </w:del>
      <w:customXmlDelRangeStart w:id="2538" w:author="tim liptrot" w:date="2020-05-12T11:44:00Z"/>
      <w:sdt>
        <w:sdtPr>
          <w:tag w:val="goog_rdk_21"/>
          <w:id w:val="-1948297386"/>
        </w:sdtPr>
        <w:sdtContent>
          <w:customXmlDelRangeEnd w:id="2538"/>
          <w:customXmlDelRangeStart w:id="2539" w:author="tim liptrot" w:date="2020-05-12T11:44:00Z"/>
        </w:sdtContent>
      </w:sdt>
      <w:customXmlDelRangeEnd w:id="2539"/>
      <w:customXmlDelRangeStart w:id="2540" w:author="tim liptrot" w:date="2020-05-12T11:44:00Z"/>
      <w:sdt>
        <w:sdtPr>
          <w:tag w:val="goog_rdk_22"/>
          <w:id w:val="-698092986"/>
        </w:sdtPr>
        <w:sdtContent>
          <w:customXmlDelRangeEnd w:id="2540"/>
          <w:customXmlDelRangeStart w:id="2541" w:author="tim liptrot" w:date="2020-05-12T11:44:00Z"/>
        </w:sdtContent>
      </w:sdt>
      <w:customXmlDelRangeEnd w:id="2541"/>
      <w:del w:id="2542" w:author="tim liptrot" w:date="2020-05-12T11:44:00Z">
        <w:r w:rsidRPr="001F7909" w:rsidDel="00B70040">
          <w:rPr>
            <w:color w:val="000000"/>
          </w:rPr>
          <w:delText>Zeitou</w:delText>
        </w:r>
        <w:r w:rsidR="00FD3608" w:rsidDel="00B70040">
          <w:rPr>
            <w:color w:val="000000"/>
          </w:rPr>
          <w:delText>n</w:delText>
        </w:r>
        <w:r w:rsidR="00CD3AFC" w:rsidDel="00B70040">
          <w:rPr>
            <w:color w:val="000000"/>
          </w:rPr>
          <w:delText xml:space="preserve"> et all</w:delText>
        </w:r>
        <w:r w:rsidRPr="001F7909" w:rsidDel="00B70040">
          <w:rPr>
            <w:color w:val="000000"/>
          </w:rPr>
          <w:delText xml:space="preserve">, 2012). The Royal </w:delText>
        </w:r>
      </w:del>
      <w:customXmlDelRangeStart w:id="2543" w:author="tim liptrot" w:date="2020-05-12T11:44:00Z"/>
      <w:sdt>
        <w:sdtPr>
          <w:tag w:val="goog_rdk_23"/>
          <w:id w:val="1131445250"/>
        </w:sdtPr>
        <w:sdtContent>
          <w:customXmlDelRangeEnd w:id="2543"/>
          <w:customXmlDelRangeStart w:id="2544" w:author="tim liptrot" w:date="2020-05-12T11:44:00Z"/>
        </w:sdtContent>
      </w:sdt>
      <w:customXmlDelRangeEnd w:id="2544"/>
      <w:del w:id="2545" w:author="tim liptrot" w:date="2020-05-12T11:44:00Z">
        <w:r w:rsidRPr="001F7909" w:rsidDel="00B70040">
          <w:rPr>
            <w:color w:val="000000"/>
          </w:rPr>
          <w:delText>Commission</w:delText>
        </w:r>
        <w:r w:rsidR="002A2BB2" w:rsidDel="00B70040">
          <w:rPr>
            <w:color w:val="000000"/>
          </w:rPr>
          <w:delText xml:space="preserve"> for</w:delText>
        </w:r>
        <w:r w:rsidRPr="001F7909" w:rsidDel="00B70040">
          <w:rPr>
            <w:color w:val="000000"/>
          </w:rPr>
          <w:delText xml:space="preserve"> Water, the Higher Agricultural Council, large farmers and the Ministry of Agriculture were all found to be against, or tacitly against, demand management. These groups represent some of the most powerful actors in setting agricultural policy. While the MWI and the donors were supportive of demand management, they could not dominate the Royal Commission or Agricultural Council The lack of MWI influence is shown by the continuation of policies such as tariffs on banana imports, which prevent virtual water flows but protect </w:delText>
        </w:r>
        <w:commentRangeStart w:id="2546"/>
        <w:commentRangeStart w:id="2547"/>
        <w:r w:rsidRPr="001F7909" w:rsidDel="00B70040">
          <w:rPr>
            <w:color w:val="000000"/>
          </w:rPr>
          <w:delText>powerful farmers</w:delText>
        </w:r>
        <w:commentRangeEnd w:id="2546"/>
        <w:r w:rsidR="006D5DB6" w:rsidDel="00B70040">
          <w:rPr>
            <w:rStyle w:val="CommentReference"/>
          </w:rPr>
          <w:commentReference w:id="2546"/>
        </w:r>
        <w:commentRangeEnd w:id="2547"/>
        <w:r w:rsidR="0001509E" w:rsidDel="00B70040">
          <w:rPr>
            <w:rStyle w:val="CommentReference"/>
          </w:rPr>
          <w:commentReference w:id="2547"/>
        </w:r>
        <w:r w:rsidRPr="001F7909" w:rsidDel="00B70040">
          <w:rPr>
            <w:color w:val="000000"/>
          </w:rPr>
          <w:delText>. But the problems do</w:delText>
        </w:r>
        <w:r w:rsidRPr="001F7909" w:rsidDel="00B70040">
          <w:delText xml:space="preserve"> no</w:delText>
        </w:r>
        <w:r w:rsidRPr="001F7909" w:rsidDel="00B70040">
          <w:rPr>
            <w:color w:val="000000"/>
          </w:rPr>
          <w:delText xml:space="preserve">t end with policy setting, as the </w:delText>
        </w:r>
        <w:commentRangeStart w:id="2548"/>
        <w:r w:rsidRPr="001F7909" w:rsidDel="00B70040">
          <w:rPr>
            <w:color w:val="000000"/>
          </w:rPr>
          <w:delText>“shadow-state”</w:delText>
        </w:r>
        <w:commentRangeEnd w:id="2548"/>
        <w:r w:rsidR="00981157" w:rsidDel="00B70040">
          <w:rPr>
            <w:rStyle w:val="CommentReference"/>
          </w:rPr>
          <w:commentReference w:id="2548"/>
        </w:r>
        <w:r w:rsidRPr="001F7909" w:rsidDel="00B70040">
          <w:rPr>
            <w:color w:val="000000"/>
          </w:rPr>
          <w:delText xml:space="preserve"> in Jordan allows farmers to disrupt the implementation of policies, which will be explored in greater detail in the case studies (Hussein, 2018).</w:delText>
        </w:r>
      </w:del>
    </w:p>
    <w:p w14:paraId="0000003B" w14:textId="3529AE7A" w:rsidR="00925A3D" w:rsidRPr="001F7909" w:rsidDel="00B70040" w:rsidRDefault="00516699" w:rsidP="00974B61">
      <w:pPr>
        <w:pBdr>
          <w:top w:val="nil"/>
          <w:left w:val="nil"/>
          <w:bottom w:val="nil"/>
          <w:right w:val="nil"/>
          <w:between w:val="nil"/>
        </w:pBdr>
        <w:rPr>
          <w:del w:id="2549" w:author="tim liptrot" w:date="2020-05-12T11:44:00Z"/>
          <w:color w:val="000000"/>
        </w:rPr>
      </w:pPr>
      <w:del w:id="2550" w:author="tim liptrot" w:date="2020-05-12T11:44:00Z">
        <w:r w:rsidRPr="001F7909" w:rsidDel="00B70040">
          <w:rPr>
            <w:i/>
            <w:color w:val="000000"/>
          </w:rPr>
          <w:delText>Current Legislative Framework</w:delText>
        </w:r>
      </w:del>
    </w:p>
    <w:p w14:paraId="0000003C" w14:textId="79ED3141" w:rsidR="00925A3D" w:rsidRPr="001F7909" w:rsidDel="00B70040" w:rsidRDefault="00516699" w:rsidP="00974B61">
      <w:pPr>
        <w:pBdr>
          <w:top w:val="nil"/>
          <w:left w:val="nil"/>
          <w:bottom w:val="nil"/>
          <w:right w:val="nil"/>
          <w:between w:val="nil"/>
        </w:pBdr>
        <w:rPr>
          <w:del w:id="2551" w:author="tim liptrot" w:date="2020-05-12T11:44:00Z"/>
          <w:color w:val="000000"/>
        </w:rPr>
      </w:pPr>
      <w:del w:id="2552" w:author="tim liptrot" w:date="2020-05-12T11:44:00Z">
        <w:r w:rsidRPr="001F7909" w:rsidDel="00B70040">
          <w:rPr>
            <w:color w:val="000000"/>
          </w:rPr>
          <w:delText xml:space="preserve">In this context, a new Underground Water Control By-Law (No.85) was passed by WAJ in 2002. This new by-law (subsequently amended) had at its core the control of over-abstracting groundwater, illegal wells, envisioning penalties and charges for the illegal use of groundwater. The by-law also aimed at encouraging farmers to use brackish groundwater resources for irrigation. It also further enhanced the monitoring of groundwater in terms of quality and quantity, support for the replacement of groundwater resources with brackish treated wastewater in agriculture, calling also for identification of strategies to reduce the overall abstraction to within the safe yields. The by-law specified the distance between wells, which shall not be less than 1 km (art. 25), and stated that WAJ has the duty to intervene to stop illegal uses and illegal wells and groundwater uses that pollute or over-abstract groundwater resources (art. 16). The bylaw also introduces the need to renew the licenses on a yearly basis paying 50 JD. Moreover, WAJ has the right to backfill a well if the owner is not fully respecting all provisions of the bylaw (e.g. water abstraction for different purpose than what it was licensed for). </w:delText>
        </w:r>
      </w:del>
    </w:p>
    <w:p w14:paraId="0000003D" w14:textId="6EC3E32B" w:rsidR="00925A3D" w:rsidRPr="002A2BB2" w:rsidDel="00B70040" w:rsidRDefault="00516699" w:rsidP="00974B61">
      <w:pPr>
        <w:pBdr>
          <w:top w:val="nil"/>
          <w:left w:val="nil"/>
          <w:bottom w:val="nil"/>
          <w:right w:val="nil"/>
          <w:between w:val="nil"/>
        </w:pBdr>
        <w:rPr>
          <w:del w:id="2553" w:author="tim liptrot" w:date="2020-05-12T11:44:00Z"/>
          <w:color w:val="000000"/>
        </w:rPr>
      </w:pPr>
      <w:commentRangeStart w:id="2554"/>
      <w:del w:id="2555" w:author="tim liptrot" w:date="2020-05-12T11:44:00Z">
        <w:r w:rsidRPr="002A2BB2" w:rsidDel="00B70040">
          <w:rPr>
            <w:rFonts w:eastAsia="Arimo" w:cs="Arimo"/>
            <w:color w:val="000000"/>
          </w:rPr>
          <w:delText xml:space="preserve">The by-law also specifies the amounts and fees of groundwater extraction: for touristic and </w:delText>
        </w:r>
        <w:commentRangeEnd w:id="2554"/>
        <w:r w:rsidR="00537437" w:rsidDel="00B70040">
          <w:rPr>
            <w:rStyle w:val="CommentReference"/>
          </w:rPr>
          <w:commentReference w:id="2554"/>
        </w:r>
        <w:r w:rsidRPr="002A2BB2" w:rsidDel="00B70040">
          <w:rPr>
            <w:rFonts w:eastAsia="Arimo" w:cs="Arimo"/>
            <w:color w:val="000000"/>
          </w:rPr>
          <w:delText xml:space="preserve">industrial purposes it costs 250 ﬁls per m3 for every cubic meter abstracted; for irrigation purposes it costs 250 ﬁls per m3 if the amount abstracted exceeds the maximum allowable amount of 50,000 m3/year. As noted by </w:delText>
        </w:r>
        <w:commentRangeStart w:id="2556"/>
        <w:r w:rsidRPr="002A2BB2" w:rsidDel="00B70040">
          <w:rPr>
            <w:rFonts w:eastAsia="Arimo" w:cs="Arimo"/>
            <w:color w:val="000000"/>
          </w:rPr>
          <w:delText>Naber and Molle (2017</w:delText>
        </w:r>
        <w:commentRangeEnd w:id="2556"/>
        <w:r w:rsidR="006D5DB6" w:rsidDel="00B70040">
          <w:rPr>
            <w:rStyle w:val="CommentReference"/>
          </w:rPr>
          <w:commentReference w:id="2556"/>
        </w:r>
        <w:r w:rsidRPr="002A2BB2" w:rsidDel="00B70040">
          <w:rPr>
            <w:rFonts w:eastAsia="Arimo" w:cs="Arimo"/>
            <w:color w:val="000000"/>
          </w:rPr>
          <w:delText>: 695</w:delText>
        </w:r>
      </w:del>
      <w:del w:id="2557" w:author="tim liptrot" w:date="2020-04-11T13:23:00Z">
        <w:r w:rsidRPr="002A2BB2">
          <w:rPr>
            <w:rFonts w:eastAsia="Arimo" w:cs="Arimo"/>
            <w:color w:val="000000"/>
          </w:rPr>
          <w:delText>),</w:delText>
        </w:r>
      </w:del>
      <w:del w:id="2558" w:author="tim liptrot" w:date="2020-05-12T11:44:00Z">
        <w:r w:rsidRPr="002A2BB2" w:rsidDel="00B70040">
          <w:rPr>
            <w:rFonts w:eastAsia="Arimo" w:cs="Arimo"/>
            <w:color w:val="000000"/>
          </w:rPr>
          <w:delText xml:space="preserve"> in order to take into account pre-existing wells, they were “classified into four types: (1) legal wells with a license (rukhsa) from the WAJ; (2) illegal wells registered in the WAJ database but which got a permit (ijaza) when it was considered that ‘there are economic or social factors justifying continuation of water extraction’; (3) registered wells which did not receive a permit; (4) illegal wells unknown to WAJ (or to which they </w:delText>
        </w:r>
      </w:del>
      <w:customXmlDelRangeStart w:id="2559" w:author="tim liptrot" w:date="2020-05-12T11:44:00Z"/>
      <w:sdt>
        <w:sdtPr>
          <w:tag w:val="goog_rdk_24"/>
          <w:id w:val="-1621917352"/>
        </w:sdtPr>
        <w:sdtContent>
          <w:customXmlDelRangeEnd w:id="2559"/>
          <w:customXmlDelRangeStart w:id="2560" w:author="tim liptrot" w:date="2020-05-12T11:44:00Z"/>
        </w:sdtContent>
      </w:sdt>
      <w:customXmlDelRangeEnd w:id="2560"/>
      <w:customXmlDelRangeStart w:id="2561" w:author="tim liptrot" w:date="2020-05-12T11:44:00Z"/>
      <w:sdt>
        <w:sdtPr>
          <w:tag w:val="goog_rdk_25"/>
          <w:id w:val="1493842844"/>
        </w:sdtPr>
        <w:sdtContent>
          <w:customXmlDelRangeEnd w:id="2561"/>
          <w:customXmlDelRangeStart w:id="2562" w:author="tim liptrot" w:date="2020-05-12T11:44:00Z"/>
        </w:sdtContent>
      </w:sdt>
      <w:customXmlDelRangeEnd w:id="2562"/>
      <w:del w:id="2563" w:author="tim liptrot" w:date="2020-05-12T11:44:00Z">
        <w:r w:rsidRPr="002A2BB2" w:rsidDel="00B70040">
          <w:rPr>
            <w:rFonts w:eastAsia="Arimo" w:cs="Arimo"/>
            <w:color w:val="000000"/>
          </w:rPr>
          <w:delText xml:space="preserve">turn a blind eye) (not explicitly referred to in the law).” As noted by Naber and Molle (2017), the block tariff differentiated between the type of wells: licensed wells had a free block of 150,000 m3/year and rather limited tariffs for blocks beyond this volume; illegal wells did not have the initial free block and instead had much higher tariffs starting from the first cubic meter; wells with permits had a free block of generally 50,000 m3 per year. </w:delText>
        </w:r>
        <w:r w:rsidRPr="002A2BB2" w:rsidDel="00B70040">
          <w:rPr>
            <w:color w:val="000000"/>
          </w:rPr>
          <w:delText xml:space="preserve">It is striking that, while this bylaw had the goal of increasing groundwater conservation and limiting over-abstraction, the licensed wells free block increased from </w:delText>
        </w:r>
        <w:r w:rsidR="00EF4B0D" w:rsidDel="00B70040">
          <w:rPr>
            <w:color w:val="000000"/>
          </w:rPr>
          <w:delText>100,000 to 150,000 m3 per year. Farmers with established land rights and registered wells have strong leverage over the state to negotiate down such fees (Molle et all, 2017)</w:delText>
        </w:r>
      </w:del>
    </w:p>
    <w:p w14:paraId="0000003F" w14:textId="45898DDE" w:rsidR="00925A3D" w:rsidRPr="001F7909" w:rsidDel="00B70040" w:rsidRDefault="00516699" w:rsidP="00974B61">
      <w:pPr>
        <w:pBdr>
          <w:top w:val="nil"/>
          <w:left w:val="nil"/>
          <w:bottom w:val="nil"/>
          <w:right w:val="nil"/>
          <w:between w:val="nil"/>
        </w:pBdr>
        <w:rPr>
          <w:del w:id="2564" w:author="tim liptrot" w:date="2020-05-12T11:44:00Z"/>
          <w:color w:val="000000"/>
        </w:rPr>
      </w:pPr>
      <w:del w:id="2565" w:author="tim liptrot" w:date="2020-05-12T11:44:00Z">
        <w:r w:rsidRPr="001F7909" w:rsidDel="00B70040">
          <w:rPr>
            <w:i/>
            <w:color w:val="000000"/>
          </w:rPr>
          <w:delText>Systematic Underreporting</w:delText>
        </w:r>
      </w:del>
    </w:p>
    <w:p w14:paraId="00000041" w14:textId="3C4FA0AC" w:rsidR="00925A3D" w:rsidRPr="001F7909" w:rsidDel="00B70040" w:rsidRDefault="00516699" w:rsidP="00974B61">
      <w:pPr>
        <w:pBdr>
          <w:top w:val="nil"/>
          <w:left w:val="nil"/>
          <w:bottom w:val="nil"/>
          <w:right w:val="nil"/>
          <w:between w:val="nil"/>
        </w:pBdr>
        <w:rPr>
          <w:del w:id="2566" w:author="tim liptrot" w:date="2020-05-12T11:44:00Z"/>
          <w:color w:val="000000"/>
        </w:rPr>
      </w:pPr>
      <w:commentRangeStart w:id="2567"/>
      <w:commentRangeStart w:id="2568"/>
      <w:del w:id="2569" w:author="tim liptrot" w:date="2020-05-12T11:44:00Z">
        <w:r w:rsidRPr="001F7909" w:rsidDel="00B70040">
          <w:rPr>
            <w:color w:val="000000"/>
          </w:rPr>
          <w:delText>It is not uncommon that groundwater usage is systematically under-reported. This has been observed in Mexico (Hoogesteger 2018 and Tetreault 2018), and in many countries the authorities do not even attempt to measure the rate of abstraction (Molle and Closas 2016).</w:delText>
        </w:r>
        <w:r w:rsidR="00EF4B0D" w:rsidDel="00B70040">
          <w:rPr>
            <w:color w:val="000000"/>
          </w:rPr>
          <w:delText xml:space="preserve"> </w:delText>
        </w:r>
        <w:r w:rsidRPr="001F7909" w:rsidDel="00B70040">
          <w:rPr>
            <w:color w:val="000000"/>
          </w:rPr>
          <w:delText xml:space="preserve">In Jordan, some data has emerged which shows that the states measurements of groundwater use are often half or even a third of the real use. In 2014, a professor from the University of Jordan used Landsat and climate data to </w:delText>
        </w:r>
        <w:commentRangeStart w:id="2570"/>
        <w:commentRangeStart w:id="2571"/>
        <w:r w:rsidRPr="001F7909" w:rsidDel="00B70040">
          <w:rPr>
            <w:color w:val="000000"/>
          </w:rPr>
          <w:delText>measure the water use</w:delText>
        </w:r>
        <w:commentRangeEnd w:id="2570"/>
        <w:r w:rsidR="00CF5BF4" w:rsidDel="00B70040">
          <w:rPr>
            <w:rStyle w:val="CommentReference"/>
          </w:rPr>
          <w:commentReference w:id="2570"/>
        </w:r>
        <w:commentRangeEnd w:id="2571"/>
        <w:r w:rsidR="00122085" w:rsidDel="00B70040">
          <w:rPr>
            <w:rStyle w:val="CommentReference"/>
          </w:rPr>
          <w:commentReference w:id="2571"/>
        </w:r>
        <w:r w:rsidRPr="001F7909" w:rsidDel="00B70040">
          <w:rPr>
            <w:color w:val="000000"/>
          </w:rPr>
          <w:delText xml:space="preserve"> in several highland basins</w:delText>
        </w:r>
        <w:r w:rsidR="00EF4B0D" w:rsidDel="00B70040">
          <w:rPr>
            <w:color w:val="000000"/>
          </w:rPr>
          <w:delText xml:space="preserve"> (Bakri, 2014)</w:delText>
        </w:r>
        <w:r w:rsidRPr="001F7909" w:rsidDel="00B70040">
          <w:rPr>
            <w:color w:val="000000"/>
          </w:rPr>
          <w:delText xml:space="preserve">. He found abstraction in the Azraq Basin, 37.6 MCM according to ministry records, was actually 67 MCM. In Amman-Zarqa 63.9 MCM became 104 and in Yarmouk 36.4 MCM became 48 under remote sensing. The irrigated area found by RS was nearly twice that estimated by the MWI. The results suggest a large number of wells unknown, or perhaps </w:delText>
        </w:r>
        <w:commentRangeStart w:id="2572"/>
        <w:commentRangeStart w:id="2573"/>
        <w:commentRangeStart w:id="2574"/>
        <w:r w:rsidRPr="001F7909" w:rsidDel="00B70040">
          <w:rPr>
            <w:color w:val="000000"/>
          </w:rPr>
          <w:delText>unacknowledged</w:delText>
        </w:r>
        <w:r w:rsidR="00EF4B0D" w:rsidDel="00B70040">
          <w:rPr>
            <w:color w:val="000000"/>
          </w:rPr>
          <w:delText xml:space="preserve"> by the MWI.</w:delText>
        </w:r>
        <w:commentRangeEnd w:id="2567"/>
        <w:r w:rsidR="006D5DB6" w:rsidDel="00B70040">
          <w:rPr>
            <w:rStyle w:val="CommentReference"/>
          </w:rPr>
          <w:commentReference w:id="2567"/>
        </w:r>
        <w:commentRangeEnd w:id="2568"/>
        <w:r w:rsidR="0001509E" w:rsidDel="00B70040">
          <w:rPr>
            <w:rStyle w:val="CommentReference"/>
          </w:rPr>
          <w:commentReference w:id="2568"/>
        </w:r>
      </w:del>
    </w:p>
    <w:p w14:paraId="00000042" w14:textId="7057B137" w:rsidR="00925A3D" w:rsidRPr="001F7909" w:rsidDel="00B70040" w:rsidRDefault="00516699" w:rsidP="00974B61">
      <w:pPr>
        <w:pBdr>
          <w:top w:val="nil"/>
          <w:left w:val="nil"/>
          <w:bottom w:val="nil"/>
          <w:right w:val="nil"/>
          <w:between w:val="nil"/>
        </w:pBdr>
        <w:rPr>
          <w:del w:id="2575" w:author="tim liptrot" w:date="2020-05-12T11:44:00Z"/>
          <w:color w:val="000000"/>
        </w:rPr>
      </w:pPr>
      <w:del w:id="2576" w:author="tim liptrot" w:date="2020-05-12T11:44:00Z">
        <w:r w:rsidRPr="001F7909" w:rsidDel="00B70040">
          <w:rPr>
            <w:b/>
            <w:color w:val="000000"/>
          </w:rPr>
          <w:delText xml:space="preserve">Case Study 1 </w:delText>
        </w:r>
        <w:commentRangeStart w:id="2577"/>
        <w:commentRangeStart w:id="2578"/>
        <w:r w:rsidRPr="001F7909" w:rsidDel="00B70040">
          <w:rPr>
            <w:b/>
            <w:color w:val="000000"/>
          </w:rPr>
          <w:delText xml:space="preserve">Disi </w:delText>
        </w:r>
        <w:commentRangeEnd w:id="2577"/>
        <w:r w:rsidR="006A7EA8" w:rsidDel="00B70040">
          <w:rPr>
            <w:rStyle w:val="CommentReference"/>
          </w:rPr>
          <w:commentReference w:id="2577"/>
        </w:r>
        <w:commentRangeEnd w:id="2578"/>
        <w:r w:rsidR="00E02190" w:rsidDel="00B70040">
          <w:rPr>
            <w:rStyle w:val="CommentReference"/>
          </w:rPr>
          <w:commentReference w:id="2578"/>
        </w:r>
        <w:r w:rsidRPr="001F7909" w:rsidDel="00B70040">
          <w:rPr>
            <w:b/>
            <w:color w:val="000000"/>
          </w:rPr>
          <w:delText>Aquifer</w:delText>
        </w:r>
        <w:commentRangeEnd w:id="2572"/>
        <w:r w:rsidR="00A6416E" w:rsidDel="00B70040">
          <w:rPr>
            <w:rStyle w:val="CommentReference"/>
          </w:rPr>
          <w:commentReference w:id="2572"/>
        </w:r>
        <w:commentRangeEnd w:id="2573"/>
        <w:r w:rsidR="00122085" w:rsidDel="00B70040">
          <w:rPr>
            <w:rStyle w:val="CommentReference"/>
          </w:rPr>
          <w:commentReference w:id="2573"/>
        </w:r>
        <w:commentRangeEnd w:id="2574"/>
        <w:r w:rsidR="00122085" w:rsidDel="00B70040">
          <w:rPr>
            <w:rStyle w:val="CommentReference"/>
          </w:rPr>
          <w:commentReference w:id="2574"/>
        </w:r>
      </w:del>
    </w:p>
    <w:p w14:paraId="00000043" w14:textId="54FBBAA3" w:rsidR="00925A3D" w:rsidRPr="001F7909" w:rsidDel="00B70040" w:rsidRDefault="00516699" w:rsidP="00974B61">
      <w:pPr>
        <w:pBdr>
          <w:top w:val="nil"/>
          <w:left w:val="nil"/>
          <w:bottom w:val="nil"/>
          <w:right w:val="nil"/>
          <w:between w:val="nil"/>
        </w:pBdr>
        <w:rPr>
          <w:del w:id="2579" w:author="tim liptrot" w:date="2020-05-12T11:44:00Z"/>
          <w:color w:val="000000"/>
        </w:rPr>
      </w:pPr>
      <w:del w:id="2580" w:author="tim liptrot" w:date="2020-05-12T11:44:00Z">
        <w:r w:rsidRPr="001F7909" w:rsidDel="00B70040">
          <w:rPr>
            <w:color w:val="000000"/>
          </w:rPr>
          <w:delText xml:space="preserve">The Disi Aquifer is a fossil aquifer in Jordan’s southeastern desert, straddling the Jordan Saudi border. Part of the aquifer lies directly beneath the popular preserve and international tourist destination, Wadi Rum. It also extends deep into Saudi Arabia as part of the Rum-Saq-Tabuk system, where it has enabled large-scale desert </w:delText>
        </w:r>
        <w:commentRangeStart w:id="2581"/>
        <w:commentRangeStart w:id="2582"/>
        <w:r w:rsidRPr="001F7909" w:rsidDel="00B70040">
          <w:rPr>
            <w:color w:val="000000"/>
          </w:rPr>
          <w:delText>agriculture</w:delText>
        </w:r>
        <w:commentRangeEnd w:id="2581"/>
        <w:r w:rsidR="006D5DB6" w:rsidDel="00B70040">
          <w:rPr>
            <w:rStyle w:val="CommentReference"/>
          </w:rPr>
          <w:commentReference w:id="2581"/>
        </w:r>
        <w:commentRangeEnd w:id="2582"/>
        <w:r w:rsidR="0001509E" w:rsidDel="00B70040">
          <w:rPr>
            <w:rStyle w:val="CommentReference"/>
          </w:rPr>
          <w:commentReference w:id="2582"/>
        </w:r>
        <w:r w:rsidRPr="001F7909" w:rsidDel="00B70040">
          <w:rPr>
            <w:color w:val="000000"/>
          </w:rPr>
          <w:delText xml:space="preserve">. Its water accumulated during different climatic conditions some 30,000 years ago. The recharge rate of the aquifer is probably very low, with most estimates around 1 MCM (Salameh and Gedeon 1999, quoted in </w:delText>
        </w:r>
        <w:commentRangeStart w:id="2583"/>
        <w:r w:rsidRPr="001F7909" w:rsidDel="00B70040">
          <w:rPr>
            <w:color w:val="000000"/>
          </w:rPr>
          <w:delText>Ferragi</w:delText>
        </w:r>
      </w:del>
      <w:del w:id="2584" w:author="tim liptrot" w:date="2020-05-04T12:21:00Z">
        <w:r w:rsidRPr="001F7909" w:rsidDel="00393C50">
          <w:rPr>
            <w:color w:val="000000"/>
          </w:rPr>
          <w:delText>e</w:delText>
        </w:r>
      </w:del>
      <w:del w:id="2585" w:author="tim liptrot" w:date="2020-05-12T11:44:00Z">
        <w:r w:rsidRPr="001F7909" w:rsidDel="00B70040">
          <w:rPr>
            <w:color w:val="000000"/>
          </w:rPr>
          <w:delText xml:space="preserve"> </w:delText>
        </w:r>
        <w:commentRangeEnd w:id="2583"/>
        <w:r w:rsidR="00A6416E" w:rsidDel="00B70040">
          <w:rPr>
            <w:rStyle w:val="CommentReference"/>
          </w:rPr>
          <w:commentReference w:id="2583"/>
        </w:r>
        <w:r w:rsidRPr="001F7909" w:rsidDel="00B70040">
          <w:rPr>
            <w:color w:val="000000"/>
          </w:rPr>
          <w:delText xml:space="preserve">and Greco 2008). Given the low recharge rate, extraction of Disi water has been described </w:delText>
        </w:r>
        <w:commentRangeStart w:id="2586"/>
        <w:r w:rsidRPr="001F7909" w:rsidDel="00B70040">
          <w:rPr>
            <w:color w:val="000000"/>
          </w:rPr>
          <w:delText>as “quasi-mining.”</w:delText>
        </w:r>
        <w:commentRangeEnd w:id="2586"/>
        <w:r w:rsidR="006A7EA8" w:rsidDel="00B70040">
          <w:rPr>
            <w:rStyle w:val="CommentReference"/>
          </w:rPr>
          <w:commentReference w:id="2586"/>
        </w:r>
      </w:del>
    </w:p>
    <w:p w14:paraId="00000044" w14:textId="2AE1C9D8" w:rsidR="00925A3D" w:rsidRPr="001F7909" w:rsidDel="00B70040" w:rsidRDefault="00516699" w:rsidP="00974B61">
      <w:pPr>
        <w:pBdr>
          <w:top w:val="nil"/>
          <w:left w:val="nil"/>
          <w:bottom w:val="nil"/>
          <w:right w:val="nil"/>
          <w:between w:val="nil"/>
        </w:pBdr>
        <w:ind w:firstLine="720"/>
        <w:rPr>
          <w:del w:id="2587" w:author="tim liptrot" w:date="2020-05-12T11:44:00Z"/>
          <w:color w:val="000000"/>
        </w:rPr>
      </w:pPr>
      <w:commentRangeStart w:id="2588"/>
      <w:commentRangeStart w:id="2589"/>
      <w:commentRangeStart w:id="2590"/>
      <w:commentRangeStart w:id="2591"/>
      <w:commentRangeStart w:id="2592"/>
      <w:del w:id="2593" w:author="tim liptrot" w:date="2020-05-12T11:44:00Z">
        <w:r w:rsidRPr="001F7909" w:rsidDel="00B70040">
          <w:rPr>
            <w:color w:val="000000"/>
          </w:rPr>
          <w:delText>The Disi aquifer is, as of 2019, Amman’s largest single source of water, providing 45% of consumption</w:delText>
        </w:r>
        <w:commentRangeEnd w:id="2588"/>
        <w:commentRangeEnd w:id="2589"/>
        <w:commentRangeEnd w:id="2590"/>
        <w:r w:rsidR="006A7EA8" w:rsidDel="00B70040">
          <w:rPr>
            <w:rStyle w:val="CommentReference"/>
          </w:rPr>
          <w:commentReference w:id="2588"/>
        </w:r>
        <w:r w:rsidR="0047734D" w:rsidDel="00B70040">
          <w:rPr>
            <w:rStyle w:val="CommentReference"/>
          </w:rPr>
          <w:commentReference w:id="2589"/>
        </w:r>
        <w:r w:rsidR="00A6416E" w:rsidDel="00B70040">
          <w:rPr>
            <w:rStyle w:val="CommentReference"/>
          </w:rPr>
          <w:commentReference w:id="2590"/>
        </w:r>
        <w:commentRangeEnd w:id="2591"/>
        <w:r w:rsidR="00CD78CE" w:rsidDel="00B70040">
          <w:rPr>
            <w:rStyle w:val="CommentReference"/>
          </w:rPr>
          <w:commentReference w:id="2591"/>
        </w:r>
        <w:commentRangeEnd w:id="2592"/>
        <w:r w:rsidR="00CD78CE" w:rsidDel="00B70040">
          <w:rPr>
            <w:rStyle w:val="CommentReference"/>
          </w:rPr>
          <w:commentReference w:id="2592"/>
        </w:r>
      </w:del>
      <w:ins w:id="2594" w:author="Author" w:date="2020-04-11T13:25:00Z">
        <w:del w:id="2595" w:author="tim liptrot" w:date="2020-05-12T11:44:00Z">
          <w:r w:rsidRPr="001F7909" w:rsidDel="00B70040">
            <w:rPr>
              <w:color w:val="000000"/>
            </w:rPr>
            <w:delText>.</w:delText>
          </w:r>
        </w:del>
      </w:ins>
      <w:del w:id="2596" w:author="tim liptrot" w:date="2020-05-12T11:44:00Z">
        <w:r w:rsidRPr="001F7909" w:rsidDel="00B70040">
          <w:rPr>
            <w:color w:val="000000"/>
          </w:rPr>
          <w:delText xml:space="preserve"> In many ways, the Disi is a surprising choice for Amman’s water needs. It lies 350 kilometres away and several hundred meters below, requiring the construction of an expensive pipeline and considerable energy for pumping. A geologist at the </w:delText>
        </w:r>
        <w:r w:rsidR="002A40D3" w:rsidDel="00B70040">
          <w:rPr>
            <w:color w:val="000000"/>
          </w:rPr>
          <w:delText>MWI</w:delText>
        </w:r>
        <w:r w:rsidRPr="001F7909" w:rsidDel="00B70040">
          <w:rPr>
            <w:color w:val="000000"/>
          </w:rPr>
          <w:delText xml:space="preserve"> estimated the choice to use water from Disi (as opposed to the closer aquifers) increased the price by volume by 20</w:delText>
        </w:r>
      </w:del>
      <w:del w:id="2597" w:author="tim liptrot" w:date="2020-04-11T13:23:00Z">
        <w:r w:rsidRPr="001F7909">
          <w:rPr>
            <w:color w:val="000000"/>
          </w:rPr>
          <w:delText>%.</w:delText>
        </w:r>
      </w:del>
      <w:del w:id="2598" w:author="tim liptrot" w:date="2020-05-12T11:44:00Z">
        <w:r w:rsidRPr="001F7909" w:rsidDel="00B70040">
          <w:rPr>
            <w:color w:val="000000"/>
          </w:rPr>
          <w:delText xml:space="preserve"> As a non-renewable aquifer it is guaranteed to degrade, and will likely be exhausted in less than 40 years (Salameh, 2014). It does have the advantage of high quality and requiring few wells to pump a high volume, but these does not compensate for the energy and infrastructure costs. The Disi became the cornerstone of Jordan’s agricultural policy not primarily because of its natural characteristics but because of the unique agricultural development pattern of the desert south and the political calculus of the Jordanian </w:delText>
        </w:r>
        <w:commentRangeStart w:id="2599"/>
        <w:commentRangeStart w:id="2600"/>
        <w:r w:rsidRPr="001F7909" w:rsidDel="00B70040">
          <w:rPr>
            <w:color w:val="000000"/>
          </w:rPr>
          <w:delText>regime</w:delText>
        </w:r>
        <w:commentRangeEnd w:id="2599"/>
        <w:r w:rsidR="006D5DB6" w:rsidDel="00B70040">
          <w:rPr>
            <w:rStyle w:val="CommentReference"/>
          </w:rPr>
          <w:commentReference w:id="2599"/>
        </w:r>
        <w:commentRangeEnd w:id="2600"/>
        <w:r w:rsidR="0001509E" w:rsidDel="00B70040">
          <w:rPr>
            <w:rStyle w:val="CommentReference"/>
          </w:rPr>
          <w:commentReference w:id="2600"/>
        </w:r>
        <w:r w:rsidRPr="001F7909" w:rsidDel="00B70040">
          <w:rPr>
            <w:color w:val="000000"/>
          </w:rPr>
          <w:delText>.</w:delText>
        </w:r>
      </w:del>
    </w:p>
    <w:p w14:paraId="00000045" w14:textId="0151761B" w:rsidR="00925A3D" w:rsidRPr="001F7909" w:rsidDel="00B70040" w:rsidRDefault="00516699" w:rsidP="00974B61">
      <w:pPr>
        <w:pBdr>
          <w:top w:val="nil"/>
          <w:left w:val="nil"/>
          <w:bottom w:val="nil"/>
          <w:right w:val="nil"/>
          <w:between w:val="nil"/>
        </w:pBdr>
        <w:rPr>
          <w:del w:id="2601" w:author="tim liptrot" w:date="2020-05-12T11:44:00Z"/>
          <w:color w:val="000000"/>
        </w:rPr>
      </w:pPr>
      <w:del w:id="2602" w:author="tim liptrot" w:date="2020-05-12T11:44:00Z">
        <w:r w:rsidRPr="001F7909" w:rsidDel="00B70040">
          <w:rPr>
            <w:i/>
            <w:color w:val="000000"/>
          </w:rPr>
          <w:delText>Agribusiness concessions and strategic water</w:delText>
        </w:r>
      </w:del>
    </w:p>
    <w:p w14:paraId="00000046" w14:textId="17879286" w:rsidR="00925A3D" w:rsidRPr="001F7909" w:rsidDel="00B70040" w:rsidRDefault="00516699" w:rsidP="00974B61">
      <w:pPr>
        <w:pBdr>
          <w:top w:val="nil"/>
          <w:left w:val="nil"/>
          <w:bottom w:val="nil"/>
          <w:right w:val="nil"/>
          <w:between w:val="nil"/>
        </w:pBdr>
        <w:ind w:firstLine="720"/>
        <w:rPr>
          <w:del w:id="2603" w:author="tim liptrot" w:date="2020-05-12T11:44:00Z"/>
          <w:color w:val="000000"/>
        </w:rPr>
      </w:pPr>
      <w:del w:id="2604" w:author="tim liptrot" w:date="2020-05-12T11:44:00Z">
        <w:r w:rsidRPr="001F7909" w:rsidDel="00B70040">
          <w:rPr>
            <w:color w:val="000000"/>
          </w:rPr>
          <w:delText>The Disi is located in Jordan’s historically underdeveloped desert south. The area is the historic home of pastoral bedouin tribes without a tradition of sedentary agriculture, as low rainfall made agriculture impossible prior to t</w:delText>
        </w:r>
        <w:commentRangeStart w:id="2605"/>
        <w:r w:rsidRPr="001F7909" w:rsidDel="00B70040">
          <w:rPr>
            <w:color w:val="000000"/>
          </w:rPr>
          <w:delText xml:space="preserve">he </w:delText>
        </w:r>
        <w:commentRangeStart w:id="2606"/>
        <w:commentRangeStart w:id="2607"/>
        <w:r w:rsidRPr="001F7909" w:rsidDel="00B70040">
          <w:rPr>
            <w:color w:val="000000"/>
          </w:rPr>
          <w:delText>green revolution</w:delText>
        </w:r>
        <w:commentRangeEnd w:id="2605"/>
        <w:commentRangeEnd w:id="2606"/>
        <w:r w:rsidR="006D5DB6" w:rsidDel="00B70040">
          <w:rPr>
            <w:rStyle w:val="CommentReference"/>
          </w:rPr>
          <w:commentReference w:id="2606"/>
        </w:r>
        <w:commentRangeEnd w:id="2607"/>
        <w:r w:rsidR="00207803" w:rsidDel="00B70040">
          <w:rPr>
            <w:rStyle w:val="CommentReference"/>
          </w:rPr>
          <w:commentReference w:id="2605"/>
        </w:r>
        <w:r w:rsidR="0001509E" w:rsidDel="00B70040">
          <w:rPr>
            <w:rStyle w:val="CommentReference"/>
          </w:rPr>
          <w:commentReference w:id="2607"/>
        </w:r>
        <w:r w:rsidRPr="001F7909" w:rsidDel="00B70040">
          <w:rPr>
            <w:color w:val="000000"/>
          </w:rPr>
          <w:delText>. In the 1960s and 1970s development projects were enacted by an Italian agricultural engineering company to encourage sedentary agriculture (</w:delText>
        </w:r>
      </w:del>
      <w:customXmlDelRangeStart w:id="2608" w:author="tim liptrot" w:date="2020-05-12T11:44:00Z"/>
      <w:sdt>
        <w:sdtPr>
          <w:tag w:val="goog_rdk_27"/>
          <w:id w:val="-485470767"/>
        </w:sdtPr>
        <w:sdtContent>
          <w:customXmlDelRangeEnd w:id="2608"/>
          <w:customXmlDelRangeStart w:id="2609" w:author="tim liptrot" w:date="2020-05-12T11:44:00Z"/>
        </w:sdtContent>
      </w:sdt>
      <w:customXmlDelRangeEnd w:id="2609"/>
      <w:customXmlDelRangeStart w:id="2610" w:author="tim liptrot" w:date="2020-05-12T11:44:00Z"/>
      <w:sdt>
        <w:sdtPr>
          <w:tag w:val="goog_rdk_28"/>
          <w:id w:val="-1862273712"/>
        </w:sdtPr>
        <w:sdtContent>
          <w:customXmlDelRangeEnd w:id="2610"/>
          <w:customXmlDelRangeStart w:id="2611" w:author="tim liptrot" w:date="2020-05-12T11:44:00Z"/>
        </w:sdtContent>
      </w:sdt>
      <w:customXmlDelRangeEnd w:id="2611"/>
      <w:del w:id="2612" w:author="tim liptrot" w:date="2020-05-12T11:44:00Z">
        <w:r w:rsidRPr="001F7909" w:rsidDel="00B70040">
          <w:rPr>
            <w:color w:val="000000"/>
          </w:rPr>
          <w:delText xml:space="preserve">Boreky, personal communication). In the 1980s concessions were granted to 4 agribusiness for the </w:delText>
        </w:r>
        <w:commentRangeStart w:id="2613"/>
        <w:commentRangeStart w:id="2614"/>
        <w:r w:rsidRPr="001F7909" w:rsidDel="00B70040">
          <w:rPr>
            <w:color w:val="000000"/>
          </w:rPr>
          <w:delText xml:space="preserve">land above the aquifer </w:delText>
        </w:r>
        <w:commentRangeEnd w:id="2613"/>
        <w:r w:rsidR="006D5DB6" w:rsidDel="00B70040">
          <w:rPr>
            <w:rStyle w:val="CommentReference"/>
          </w:rPr>
          <w:commentReference w:id="2613"/>
        </w:r>
        <w:commentRangeEnd w:id="2614"/>
        <w:r w:rsidR="0001509E" w:rsidDel="00B70040">
          <w:rPr>
            <w:rStyle w:val="CommentReference"/>
          </w:rPr>
          <w:commentReference w:id="2614"/>
        </w:r>
        <w:r w:rsidRPr="001F7909" w:rsidDel="00B70040">
          <w:rPr>
            <w:color w:val="000000"/>
          </w:rPr>
          <w:delText xml:space="preserve">(Ferragina 2008). The concessions were intended to provide economic opportunities for the local </w:delText>
        </w:r>
        <w:r w:rsidR="001F7909" w:rsidRPr="001F7909" w:rsidDel="00B70040">
          <w:rPr>
            <w:color w:val="000000"/>
          </w:rPr>
          <w:delText>Bedouin</w:delText>
        </w:r>
        <w:r w:rsidRPr="001F7909" w:rsidDel="00B70040">
          <w:rPr>
            <w:color w:val="000000"/>
          </w:rPr>
          <w:delText xml:space="preserve"> population, but were also rewards for the politically connected businessmen (</w:delText>
        </w:r>
        <w:r w:rsidR="002A40D3" w:rsidDel="00B70040">
          <w:rPr>
            <w:color w:val="000000"/>
          </w:rPr>
          <w:delText>Interview with MWI</w:delText>
        </w:r>
        <w:r w:rsidRPr="001F7909" w:rsidDel="00B70040">
          <w:rPr>
            <w:color w:val="000000"/>
          </w:rPr>
          <w:delText xml:space="preserve"> geologists, 2019). These contracts provided the land for a pittance per hectare, set no limit on groundwater abstraction and established no mechanism for monitoring the volume used (Salameh, 2014). Although local owned agriculture developed in one area near the city of Disa, almost the entire cultivated area remained under just 4 large agribusinesses until 2013.</w:delText>
        </w:r>
      </w:del>
    </w:p>
    <w:p w14:paraId="00000047" w14:textId="6D05E49B" w:rsidR="00925A3D" w:rsidRPr="001F7909" w:rsidDel="00B70040" w:rsidRDefault="00516699" w:rsidP="00974B61">
      <w:pPr>
        <w:pBdr>
          <w:top w:val="nil"/>
          <w:left w:val="nil"/>
          <w:bottom w:val="nil"/>
          <w:right w:val="nil"/>
          <w:between w:val="nil"/>
        </w:pBdr>
        <w:ind w:firstLine="720"/>
        <w:rPr>
          <w:del w:id="2615" w:author="tim liptrot" w:date="2020-05-12T11:44:00Z"/>
          <w:color w:val="000000"/>
        </w:rPr>
      </w:pPr>
      <w:del w:id="2616" w:author="tim liptrot" w:date="2020-05-12T11:44:00Z">
        <w:r w:rsidRPr="001F7909" w:rsidDel="00B70040">
          <w:rPr>
            <w:color w:val="000000"/>
          </w:rPr>
          <w:delText>The granting of these concessions was controversial even in the 1980s, when academics at the University of Jordan were already arguing that the Disi water should be the “strategic reserve of the country and should only be used for drinking purposes in years of water crisis” (Salameh, 2014). Several provisions were inserted in the contracts to appease preservationists. The contracts</w:delText>
        </w:r>
      </w:del>
      <w:ins w:id="2617" w:author="Author" w:date="2020-04-11T13:23:00Z">
        <w:del w:id="2618" w:author="tim liptrot" w:date="2020-05-12T11:44:00Z">
          <w:r w:rsidRPr="001F7909" w:rsidDel="00B70040">
            <w:rPr>
              <w:color w:val="000000"/>
            </w:rPr>
            <w:delText xml:space="preserve"> </w:delText>
          </w:r>
        </w:del>
      </w:ins>
      <w:ins w:id="2619" w:author="Author">
        <w:del w:id="2620" w:author="tim liptrot" w:date="2020-05-12T11:44:00Z">
          <w:r w:rsidR="006D5DB6" w:rsidDel="00B70040">
            <w:rPr>
              <w:color w:val="000000"/>
            </w:rPr>
            <w:delText>of</w:delText>
          </w:r>
        </w:del>
      </w:ins>
      <w:del w:id="2621" w:author="tim liptrot" w:date="2020-05-12T11:44:00Z">
        <w:r w:rsidRPr="001F7909" w:rsidDel="00B70040">
          <w:rPr>
            <w:color w:val="000000"/>
          </w:rPr>
          <w:delText xml:space="preserve"> three of the agribusinesses had to be renewed every 5 years, to give the </w:delText>
        </w:r>
        <w:r w:rsidR="001F0732" w:rsidDel="00B70040">
          <w:rPr>
            <w:color w:val="000000"/>
          </w:rPr>
          <w:delText>state</w:delText>
        </w:r>
        <w:r w:rsidRPr="001F7909" w:rsidDel="00B70040">
          <w:rPr>
            <w:color w:val="000000"/>
          </w:rPr>
          <w:delText xml:space="preserve"> greater leverage to subsequently cease them, and the land was provided as a rental from the Ministry of Finance (</w:delText>
        </w:r>
        <w:r w:rsidR="002A40D3" w:rsidDel="00B70040">
          <w:rPr>
            <w:color w:val="000000"/>
          </w:rPr>
          <w:delText>Interview with government official, 2019</w:delText>
        </w:r>
        <w:r w:rsidRPr="001F7909" w:rsidDel="00B70040">
          <w:rPr>
            <w:color w:val="000000"/>
          </w:rPr>
          <w:delText>). The largest concession, to banking businessman Sabih Al-Masri, did not include this clause, owing to his greater political connection (</w:delText>
        </w:r>
        <w:r w:rsidR="002A40D3" w:rsidDel="00B70040">
          <w:rPr>
            <w:color w:val="000000"/>
          </w:rPr>
          <w:delText>Interview with government official, 2019</w:delText>
        </w:r>
        <w:r w:rsidRPr="001F7909" w:rsidDel="00B70040">
          <w:rPr>
            <w:color w:val="000000"/>
          </w:rPr>
          <w:delText>). The concession holders were also obligated to produce wheat and to hire local staff (</w:delText>
        </w:r>
        <w:r w:rsidR="002A40D3" w:rsidDel="00B70040">
          <w:rPr>
            <w:color w:val="000000"/>
          </w:rPr>
          <w:delText>Interview with government official, 2019</w:delText>
        </w:r>
        <w:r w:rsidRPr="001F7909" w:rsidDel="00B70040">
          <w:rPr>
            <w:color w:val="000000"/>
          </w:rPr>
          <w:delText xml:space="preserve">). The agribusinesses would violate both of these requirements, by </w:delText>
        </w:r>
        <w:commentRangeStart w:id="2622"/>
        <w:commentRangeStart w:id="2623"/>
        <w:commentRangeStart w:id="2624"/>
        <w:r w:rsidRPr="001F7909" w:rsidDel="00B70040">
          <w:rPr>
            <w:color w:val="000000"/>
          </w:rPr>
          <w:delText xml:space="preserve">producing vegetable and fruit for export and mainly hiring immigrant laborers from Egypt. In </w:delText>
        </w:r>
        <w:commentRangeEnd w:id="2622"/>
        <w:r w:rsidR="00D50168" w:rsidDel="00B70040">
          <w:rPr>
            <w:rStyle w:val="CommentReference"/>
          </w:rPr>
          <w:commentReference w:id="2622"/>
        </w:r>
        <w:commentRangeEnd w:id="2623"/>
        <w:r w:rsidR="00CD78CE" w:rsidDel="00B70040">
          <w:rPr>
            <w:rStyle w:val="CommentReference"/>
          </w:rPr>
          <w:commentReference w:id="2623"/>
        </w:r>
        <w:commentRangeEnd w:id="2624"/>
        <w:r w:rsidR="00393C50" w:rsidDel="00B70040">
          <w:rPr>
            <w:rStyle w:val="CommentReference"/>
          </w:rPr>
          <w:commentReference w:id="2624"/>
        </w:r>
        <w:r w:rsidRPr="001F7909" w:rsidDel="00B70040">
          <w:rPr>
            <w:color w:val="000000"/>
          </w:rPr>
          <w:delText xml:space="preserve">the words of one </w:delText>
        </w:r>
        <w:r w:rsidR="001F0732" w:rsidDel="00B70040">
          <w:rPr>
            <w:color w:val="000000"/>
          </w:rPr>
          <w:delText xml:space="preserve">academic and advocate </w:delText>
        </w:r>
        <w:r w:rsidRPr="001F7909" w:rsidDel="00B70040">
          <w:rPr>
            <w:color w:val="000000"/>
          </w:rPr>
          <w:delText>at</w:delText>
        </w:r>
        <w:r w:rsidR="001F0732" w:rsidDel="00B70040">
          <w:rPr>
            <w:color w:val="000000"/>
          </w:rPr>
          <w:delText xml:space="preserve"> the</w:delText>
        </w:r>
        <w:r w:rsidRPr="001F7909" w:rsidDel="00B70040">
          <w:rPr>
            <w:color w:val="000000"/>
          </w:rPr>
          <w:delText xml:space="preserve"> </w:delText>
        </w:r>
        <w:r w:rsidR="002A2BB2" w:rsidDel="00B70040">
          <w:rPr>
            <w:color w:val="000000"/>
          </w:rPr>
          <w:delText>University of Jordan</w:delText>
        </w:r>
        <w:r w:rsidRPr="001F7909" w:rsidDel="00B70040">
          <w:rPr>
            <w:color w:val="000000"/>
          </w:rPr>
          <w:delText xml:space="preserve"> “the only input from Jordan in these irrigation projects has been water” (</w:delText>
        </w:r>
      </w:del>
      <w:customXmlDelRangeStart w:id="2625" w:author="tim liptrot" w:date="2020-05-12T11:44:00Z"/>
      <w:sdt>
        <w:sdtPr>
          <w:tag w:val="goog_rdk_31"/>
          <w:id w:val="633684162"/>
        </w:sdtPr>
        <w:sdtContent>
          <w:customXmlDelRangeEnd w:id="2625"/>
          <w:customXmlDelRangeStart w:id="2626" w:author="tim liptrot" w:date="2020-05-12T11:44:00Z"/>
        </w:sdtContent>
      </w:sdt>
      <w:customXmlDelRangeEnd w:id="2626"/>
      <w:customXmlDelRangeStart w:id="2627" w:author="tim liptrot" w:date="2020-05-12T11:44:00Z"/>
      <w:sdt>
        <w:sdtPr>
          <w:tag w:val="goog_rdk_32"/>
          <w:id w:val="-1838226950"/>
        </w:sdtPr>
        <w:sdtContent>
          <w:customXmlDelRangeEnd w:id="2627"/>
          <w:customXmlDelRangeStart w:id="2628" w:author="tim liptrot" w:date="2020-05-12T11:44:00Z"/>
        </w:sdtContent>
      </w:sdt>
      <w:customXmlDelRangeEnd w:id="2628"/>
      <w:del w:id="2629" w:author="tim liptrot" w:date="2020-05-12T11:44:00Z">
        <w:r w:rsidRPr="001F7909" w:rsidDel="00B70040">
          <w:rPr>
            <w:color w:val="000000"/>
          </w:rPr>
          <w:delText xml:space="preserve">Salameh, 2014, abstract). The systematic violation of these contracts reinforces </w:delText>
        </w:r>
      </w:del>
      <w:customXmlDelRangeStart w:id="2630" w:author="tim liptrot" w:date="2020-05-12T11:44:00Z"/>
      <w:sdt>
        <w:sdtPr>
          <w:tag w:val="goog_rdk_33"/>
          <w:id w:val="506252647"/>
        </w:sdtPr>
        <w:sdtContent>
          <w:customXmlDelRangeEnd w:id="2630"/>
          <w:customXmlDelRangeStart w:id="2631" w:author="tim liptrot" w:date="2020-05-12T11:44:00Z"/>
        </w:sdtContent>
      </w:sdt>
      <w:customXmlDelRangeEnd w:id="2631"/>
      <w:customXmlDelRangeStart w:id="2632" w:author="tim liptrot" w:date="2020-05-12T11:44:00Z"/>
      <w:sdt>
        <w:sdtPr>
          <w:tag w:val="goog_rdk_34"/>
          <w:id w:val="1095744614"/>
        </w:sdtPr>
        <w:sdtContent>
          <w:customXmlDelRangeEnd w:id="2632"/>
          <w:customXmlDelRangeStart w:id="2633" w:author="tim liptrot" w:date="2020-05-12T11:44:00Z"/>
        </w:sdtContent>
      </w:sdt>
      <w:customXmlDelRangeEnd w:id="2633"/>
      <w:del w:id="2634" w:author="tim liptrot" w:date="2020-05-12T11:44:00Z">
        <w:r w:rsidRPr="001F7909" w:rsidDel="00B70040">
          <w:rPr>
            <w:color w:val="000000"/>
          </w:rPr>
          <w:delText>Zeitoun’s argument that conservationists in civil society, the MWI, and the Ministry of the Environment (MoE), were not strong enough to enforce regulations on water users prior to 2012 (Zeitoun</w:delText>
        </w:r>
        <w:r w:rsidR="001F0732" w:rsidDel="00B70040">
          <w:rPr>
            <w:color w:val="000000"/>
          </w:rPr>
          <w:delText xml:space="preserve"> et al,</w:delText>
        </w:r>
        <w:r w:rsidRPr="001F7909" w:rsidDel="00B70040">
          <w:rPr>
            <w:color w:val="000000"/>
          </w:rPr>
          <w:delText xml:space="preserve"> 2012).</w:delText>
        </w:r>
      </w:del>
    </w:p>
    <w:p w14:paraId="00000048" w14:textId="551CA736" w:rsidR="00925A3D" w:rsidRPr="001F7909" w:rsidDel="00B70040" w:rsidRDefault="00516699" w:rsidP="00974B61">
      <w:pPr>
        <w:pBdr>
          <w:top w:val="nil"/>
          <w:left w:val="nil"/>
          <w:bottom w:val="nil"/>
          <w:right w:val="nil"/>
          <w:between w:val="nil"/>
        </w:pBdr>
        <w:ind w:firstLine="720"/>
        <w:rPr>
          <w:del w:id="2635" w:author="tim liptrot" w:date="2020-05-12T11:44:00Z"/>
          <w:color w:val="000000"/>
        </w:rPr>
      </w:pPr>
      <w:del w:id="2636" w:author="tim liptrot" w:date="2020-05-12T11:44:00Z">
        <w:r w:rsidRPr="001F7909" w:rsidDel="00B70040">
          <w:rPr>
            <w:color w:val="000000"/>
          </w:rPr>
          <w:delText>This concession</w:delText>
        </w:r>
      </w:del>
      <w:ins w:id="2637" w:author="Author">
        <w:del w:id="2638" w:author="tim liptrot" w:date="2020-05-12T11:44:00Z">
          <w:r w:rsidR="006D5DB6" w:rsidDel="00B70040">
            <w:rPr>
              <w:color w:val="000000"/>
            </w:rPr>
            <w:delText>-</w:delText>
          </w:r>
        </w:del>
      </w:ins>
      <w:del w:id="2639" w:author="tim liptrot" w:date="2020-05-12T11:44:00Z">
        <w:r w:rsidRPr="001F7909" w:rsidDel="00B70040">
          <w:rPr>
            <w:color w:val="000000"/>
          </w:rPr>
          <w:delText xml:space="preserve"> based development would have important consequences for the MWI’s strategic calculations as of 2013. Shutting down agriculture in any of the north Jordan aquifers meant interacting with a much larger number of independent farms, including middle class investors, agri-businesses, </w:delText>
        </w:r>
        <w:commentRangeStart w:id="2640"/>
        <w:commentRangeStart w:id="2641"/>
        <w:r w:rsidRPr="001F7909" w:rsidDel="00B70040">
          <w:rPr>
            <w:color w:val="000000"/>
          </w:rPr>
          <w:delText>pension funds</w:delText>
        </w:r>
        <w:commentRangeEnd w:id="2640"/>
        <w:r w:rsidR="00494405" w:rsidDel="00B70040">
          <w:rPr>
            <w:rStyle w:val="CommentReference"/>
          </w:rPr>
          <w:commentReference w:id="2640"/>
        </w:r>
        <w:commentRangeEnd w:id="2641"/>
        <w:r w:rsidR="00CD78CE" w:rsidDel="00B70040">
          <w:rPr>
            <w:rStyle w:val="CommentReference"/>
          </w:rPr>
          <w:commentReference w:id="2641"/>
        </w:r>
        <w:r w:rsidRPr="001F7909" w:rsidDel="00B70040">
          <w:rPr>
            <w:color w:val="000000"/>
          </w:rPr>
          <w:delText xml:space="preserve">, and poor farmers, with hundreds or thousands of individual wells. </w:delText>
        </w:r>
        <w:commentRangeStart w:id="2642"/>
        <w:r w:rsidRPr="001F7909" w:rsidDel="00B70040">
          <w:rPr>
            <w:color w:val="000000"/>
          </w:rPr>
          <w:delText xml:space="preserve">In contrast, the wells in </w:delText>
        </w:r>
        <w:commentRangeEnd w:id="2642"/>
        <w:r w:rsidR="002854DB" w:rsidDel="00B70040">
          <w:rPr>
            <w:rStyle w:val="CommentReference"/>
          </w:rPr>
          <w:commentReference w:id="2642"/>
        </w:r>
        <w:r w:rsidRPr="001F7909" w:rsidDel="00B70040">
          <w:rPr>
            <w:color w:val="000000"/>
          </w:rPr>
          <w:delText>Disi (with the</w:delText>
        </w:r>
        <w:commentRangeStart w:id="2643"/>
        <w:commentRangeStart w:id="2644"/>
        <w:r w:rsidRPr="001F7909" w:rsidDel="00B70040">
          <w:rPr>
            <w:color w:val="000000"/>
          </w:rPr>
          <w:delText xml:space="preserve"> exception of a minority of Bedouin owned farms</w:delText>
        </w:r>
        <w:commentRangeEnd w:id="2643"/>
        <w:r w:rsidR="00494405" w:rsidDel="00B70040">
          <w:rPr>
            <w:rStyle w:val="CommentReference"/>
          </w:rPr>
          <w:commentReference w:id="2643"/>
        </w:r>
        <w:commentRangeEnd w:id="2644"/>
        <w:r w:rsidR="00CD78CE" w:rsidDel="00B70040">
          <w:rPr>
            <w:rStyle w:val="CommentReference"/>
          </w:rPr>
          <w:commentReference w:id="2644"/>
        </w:r>
        <w:r w:rsidRPr="001F7909" w:rsidDel="00B70040">
          <w:rPr>
            <w:color w:val="000000"/>
          </w:rPr>
          <w:delText xml:space="preserve">) could be shut down through pressure on just four concession holders. The total abstraction of the locally owned </w:delText>
        </w:r>
      </w:del>
      <w:customXmlDelRangeStart w:id="2645" w:author="tim liptrot" w:date="2020-05-12T11:44:00Z"/>
      <w:sdt>
        <w:sdtPr>
          <w:tag w:val="goog_rdk_35"/>
          <w:id w:val="-1342153737"/>
        </w:sdtPr>
        <w:sdtContent>
          <w:customXmlDelRangeEnd w:id="2645"/>
          <w:customXmlDelRangeStart w:id="2646" w:author="tim liptrot" w:date="2020-05-12T11:44:00Z"/>
        </w:sdtContent>
      </w:sdt>
      <w:customXmlDelRangeEnd w:id="2646"/>
      <w:del w:id="2647" w:author="tim liptrot" w:date="2020-05-12T11:44:00Z">
        <w:r w:rsidRPr="001F7909" w:rsidDel="00B70040">
          <w:rPr>
            <w:color w:val="000000"/>
          </w:rPr>
          <w:delText xml:space="preserve">farms was </w:delText>
        </w:r>
        <w:commentRangeStart w:id="2648"/>
        <w:r w:rsidR="002E5B0F" w:rsidDel="00B70040">
          <w:rPr>
            <w:color w:val="000000"/>
          </w:rPr>
          <w:delText xml:space="preserve">low </w:delText>
        </w:r>
        <w:commentRangeEnd w:id="2648"/>
        <w:r w:rsidR="006D5DB6" w:rsidDel="00B70040">
          <w:rPr>
            <w:rStyle w:val="CommentReference"/>
          </w:rPr>
          <w:commentReference w:id="2648"/>
        </w:r>
        <w:r w:rsidR="002E5B0F" w:rsidDel="00B70040">
          <w:rPr>
            <w:color w:val="000000"/>
          </w:rPr>
          <w:delText>compared to the agribusinesses (Interview with government official</w:delText>
        </w:r>
        <w:r w:rsidR="002A40D3" w:rsidDel="00B70040">
          <w:rPr>
            <w:color w:val="000000"/>
          </w:rPr>
          <w:delText>, 2019</w:delText>
        </w:r>
        <w:r w:rsidR="002E5B0F" w:rsidDel="00B70040">
          <w:rPr>
            <w:color w:val="000000"/>
          </w:rPr>
          <w:delText xml:space="preserve">; Figures 1 and 2). </w:delText>
        </w:r>
        <w:r w:rsidRPr="001F7909" w:rsidDel="00B70040">
          <w:rPr>
            <w:color w:val="000000"/>
          </w:rPr>
          <w:delText xml:space="preserve">Disi therefore appeared to the </w:delText>
        </w:r>
        <w:r w:rsidR="001F0732" w:rsidDel="00B70040">
          <w:rPr>
            <w:color w:val="000000"/>
          </w:rPr>
          <w:delText>MWI</w:delText>
        </w:r>
        <w:r w:rsidRPr="001F7909" w:rsidDel="00B70040">
          <w:rPr>
            <w:color w:val="000000"/>
          </w:rPr>
          <w:delText xml:space="preserve"> to be a very different political constituency, a small group of connected businessmen, than the northern aquifer</w:delText>
        </w:r>
        <w:r w:rsidR="002E5B0F" w:rsidDel="00B70040">
          <w:rPr>
            <w:color w:val="000000"/>
          </w:rPr>
          <w:delText xml:space="preserve">s. </w:delText>
        </w:r>
        <w:commentRangeStart w:id="2649"/>
        <w:r w:rsidR="0022193D" w:rsidDel="00B70040">
          <w:rPr>
            <w:color w:val="000000"/>
          </w:rPr>
          <w:delText>In the</w:delText>
        </w:r>
        <w:r w:rsidR="002E5B0F" w:rsidDel="00B70040">
          <w:rPr>
            <w:color w:val="000000"/>
          </w:rPr>
          <w:delText xml:space="preserve"> Arab sp</w:delText>
        </w:r>
        <w:r w:rsidR="0022193D" w:rsidDel="00B70040">
          <w:rPr>
            <w:color w:val="000000"/>
          </w:rPr>
          <w:delText>r</w:delText>
        </w:r>
        <w:r w:rsidR="002E5B0F" w:rsidDel="00B70040">
          <w:rPr>
            <w:color w:val="000000"/>
          </w:rPr>
          <w:delText>ing period</w:delText>
        </w:r>
        <w:commentRangeEnd w:id="2649"/>
        <w:r w:rsidR="002854DB" w:rsidDel="00B70040">
          <w:rPr>
            <w:rStyle w:val="CommentReference"/>
          </w:rPr>
          <w:commentReference w:id="2649"/>
        </w:r>
        <w:r w:rsidRPr="001F7909" w:rsidDel="00B70040">
          <w:rPr>
            <w:color w:val="000000"/>
          </w:rPr>
          <w:delText>, the</w:delText>
        </w:r>
        <w:r w:rsidR="0022193D" w:rsidDel="00B70040">
          <w:rPr>
            <w:color w:val="000000"/>
          </w:rPr>
          <w:delText xml:space="preserve"> agribusiness-dependent</w:delText>
        </w:r>
        <w:r w:rsidRPr="001F7909" w:rsidDel="00B70040">
          <w:rPr>
            <w:color w:val="000000"/>
          </w:rPr>
          <w:delText xml:space="preserve"> D</w:delText>
        </w:r>
        <w:r w:rsidR="0022193D" w:rsidDel="00B70040">
          <w:rPr>
            <w:color w:val="000000"/>
          </w:rPr>
          <w:delText xml:space="preserve">isi would become the path of least resistance to a </w:delText>
        </w:r>
        <w:commentRangeStart w:id="2650"/>
        <w:r w:rsidR="0022193D" w:rsidDel="00B70040">
          <w:rPr>
            <w:color w:val="000000"/>
          </w:rPr>
          <w:delText xml:space="preserve">stability </w:delText>
        </w:r>
        <w:commentRangeEnd w:id="2650"/>
        <w:r w:rsidR="002854DB" w:rsidDel="00B70040">
          <w:rPr>
            <w:rStyle w:val="CommentReference"/>
          </w:rPr>
          <w:commentReference w:id="2650"/>
        </w:r>
        <w:r w:rsidR="0022193D" w:rsidDel="00B70040">
          <w:rPr>
            <w:color w:val="000000"/>
          </w:rPr>
          <w:delText>conscious Jordanian government</w:delText>
        </w:r>
        <w:commentRangeStart w:id="2651"/>
        <w:r w:rsidR="0022193D" w:rsidDel="00B70040">
          <w:rPr>
            <w:rStyle w:val="FootnoteReference"/>
            <w:color w:val="000000"/>
          </w:rPr>
          <w:footnoteReference w:id="1"/>
        </w:r>
        <w:r w:rsidR="0022193D" w:rsidDel="00B70040">
          <w:rPr>
            <w:color w:val="000000"/>
          </w:rPr>
          <w:delText>.</w:delText>
        </w:r>
        <w:commentRangeEnd w:id="2651"/>
        <w:r w:rsidR="006D5DB6" w:rsidDel="00B70040">
          <w:rPr>
            <w:rStyle w:val="CommentReference"/>
          </w:rPr>
          <w:commentReference w:id="2651"/>
        </w:r>
      </w:del>
    </w:p>
    <w:p w14:paraId="00000049" w14:textId="228EE307" w:rsidR="00925A3D" w:rsidRPr="001F7909" w:rsidDel="00B70040" w:rsidRDefault="00516699" w:rsidP="00974B61">
      <w:pPr>
        <w:pBdr>
          <w:top w:val="nil"/>
          <w:left w:val="nil"/>
          <w:bottom w:val="nil"/>
          <w:right w:val="nil"/>
          <w:between w:val="nil"/>
        </w:pBdr>
        <w:rPr>
          <w:del w:id="2654" w:author="tim liptrot" w:date="2020-05-12T11:44:00Z"/>
          <w:i/>
          <w:color w:val="000000"/>
        </w:rPr>
      </w:pPr>
      <w:del w:id="2655" w:author="tim liptrot" w:date="2020-05-12T11:44:00Z">
        <w:r w:rsidRPr="001F7909" w:rsidDel="00B70040">
          <w:rPr>
            <w:i/>
            <w:color w:val="000000"/>
          </w:rPr>
          <w:delText>Stability and the decision to close the farms</w:delText>
        </w:r>
      </w:del>
    </w:p>
    <w:p w14:paraId="0000004A" w14:textId="38098802" w:rsidR="00925A3D" w:rsidRPr="001F7909" w:rsidDel="00B70040" w:rsidRDefault="00516699" w:rsidP="00974B61">
      <w:pPr>
        <w:pBdr>
          <w:top w:val="nil"/>
          <w:left w:val="nil"/>
          <w:bottom w:val="nil"/>
          <w:right w:val="nil"/>
          <w:between w:val="nil"/>
        </w:pBdr>
        <w:rPr>
          <w:del w:id="2656" w:author="tim liptrot" w:date="2020-05-12T11:44:00Z"/>
          <w:color w:val="000000"/>
        </w:rPr>
      </w:pPr>
      <w:del w:id="2657" w:author="tim liptrot" w:date="2020-05-12T11:44:00Z">
        <w:r w:rsidRPr="001F7909" w:rsidDel="00B70040">
          <w:rPr>
            <w:color w:val="000000"/>
          </w:rPr>
          <w:delText>A pipeline to pump the Disi water was proposed to major donors in 2003, although Jordan would not be able to put together the funding until 2011, completed in 2013. The 2003 World Bank funding proposals would ultimately fail, the bank complaining about the lack of an agreement with Saudi stakeholders who share the aquifer (Ferragina</w:delText>
        </w:r>
        <w:r w:rsidR="002A40D3" w:rsidDel="00B70040">
          <w:rPr>
            <w:color w:val="000000"/>
          </w:rPr>
          <w:delText xml:space="preserve"> et all, 20</w:delText>
        </w:r>
        <w:r w:rsidR="00C35648" w:rsidDel="00B70040">
          <w:rPr>
            <w:color w:val="000000"/>
          </w:rPr>
          <w:delText>08</w:delText>
        </w:r>
        <w:r w:rsidRPr="001F7909" w:rsidDel="00B70040">
          <w:rPr>
            <w:color w:val="000000"/>
          </w:rPr>
          <w:delText xml:space="preserve">). In 2003 the project faced resistance from </w:delText>
        </w:r>
        <w:commentRangeStart w:id="2658"/>
        <w:r w:rsidRPr="001F7909" w:rsidDel="00B70040">
          <w:rPr>
            <w:color w:val="000000"/>
          </w:rPr>
          <w:delText xml:space="preserve">current </w:delText>
        </w:r>
        <w:commentRangeEnd w:id="2658"/>
        <w:r w:rsidR="006D5DB6" w:rsidDel="00B70040">
          <w:rPr>
            <w:rStyle w:val="CommentReference"/>
          </w:rPr>
          <w:commentReference w:id="2658"/>
        </w:r>
        <w:r w:rsidRPr="001F7909" w:rsidDel="00B70040">
          <w:rPr>
            <w:color w:val="000000"/>
          </w:rPr>
          <w:delText>water users, who saw the pipeline as a clear threat to their continued access (</w:delText>
        </w:r>
        <w:r w:rsidR="00B26376" w:rsidDel="00B70040">
          <w:rPr>
            <w:color w:val="000000"/>
          </w:rPr>
          <w:delText>interview with government official</w:delText>
        </w:r>
        <w:r w:rsidRPr="001F7909" w:rsidDel="00B70040">
          <w:rPr>
            <w:color w:val="000000"/>
          </w:rPr>
          <w:delText xml:space="preserve">, 2019). Nonetheless, by 2013 the pipeline was constructed, primarily through a </w:delText>
        </w:r>
      </w:del>
      <w:customXmlDelRangeStart w:id="2659" w:author="tim liptrot" w:date="2020-05-12T11:44:00Z"/>
      <w:sdt>
        <w:sdtPr>
          <w:tag w:val="goog_rdk_39"/>
          <w:id w:val="-995874213"/>
        </w:sdtPr>
        <w:sdtContent>
          <w:customXmlDelRangeEnd w:id="2659"/>
          <w:customXmlDelRangeStart w:id="2660" w:author="tim liptrot" w:date="2020-05-12T11:44:00Z"/>
        </w:sdtContent>
      </w:sdt>
      <w:customXmlDelRangeEnd w:id="2660"/>
      <w:del w:id="2661" w:author="tim liptrot" w:date="2020-05-12T11:44:00Z">
        <w:r w:rsidRPr="001F7909" w:rsidDel="00B70040">
          <w:rPr>
            <w:color w:val="000000"/>
          </w:rPr>
          <w:delText>build-operate and transfer</w:delText>
        </w:r>
        <w:r w:rsidR="00B26376" w:rsidDel="00B70040">
          <w:rPr>
            <w:color w:val="000000"/>
          </w:rPr>
          <w:delText xml:space="preserve"> scheme </w:delText>
        </w:r>
        <w:r w:rsidRPr="001F7909" w:rsidDel="00B70040">
          <w:rPr>
            <w:color w:val="000000"/>
          </w:rPr>
          <w:delText xml:space="preserve">and all nearby farms were either shutdown or drastically reduced in </w:delText>
        </w:r>
        <w:commentRangeStart w:id="2662"/>
        <w:commentRangeStart w:id="2663"/>
        <w:r w:rsidRPr="001F7909" w:rsidDel="00B70040">
          <w:rPr>
            <w:color w:val="000000"/>
          </w:rPr>
          <w:delText>consumption</w:delText>
        </w:r>
        <w:commentRangeEnd w:id="2662"/>
        <w:r w:rsidR="006D5DB6" w:rsidDel="00B70040">
          <w:rPr>
            <w:rStyle w:val="CommentReference"/>
          </w:rPr>
          <w:commentReference w:id="2662"/>
        </w:r>
        <w:commentRangeEnd w:id="2663"/>
        <w:r w:rsidR="00CE5AE7" w:rsidDel="00B70040">
          <w:rPr>
            <w:rStyle w:val="CommentReference"/>
          </w:rPr>
          <w:commentReference w:id="2663"/>
        </w:r>
        <w:r w:rsidRPr="001F7909" w:rsidDel="00B70040">
          <w:rPr>
            <w:color w:val="000000"/>
          </w:rPr>
          <w:delText>.</w:delText>
        </w:r>
      </w:del>
    </w:p>
    <w:p w14:paraId="0000004B" w14:textId="6B4A48F7" w:rsidR="00925A3D" w:rsidRPr="001F7909" w:rsidDel="00B70040" w:rsidRDefault="00516699" w:rsidP="00974B61">
      <w:pPr>
        <w:pBdr>
          <w:top w:val="nil"/>
          <w:left w:val="nil"/>
          <w:bottom w:val="nil"/>
          <w:right w:val="nil"/>
          <w:between w:val="nil"/>
        </w:pBdr>
        <w:rPr>
          <w:del w:id="2664" w:author="tim liptrot" w:date="2020-05-12T11:44:00Z"/>
          <w:color w:val="000000"/>
        </w:rPr>
      </w:pPr>
      <w:del w:id="2665" w:author="tim liptrot" w:date="2020-05-12T11:44:00Z">
        <w:r w:rsidRPr="001F7909" w:rsidDel="00B70040">
          <w:rPr>
            <w:color w:val="000000"/>
          </w:rPr>
          <w:delText xml:space="preserve">From the conception of the project, the leadership of the MWI and donor supporters intended the pipeline construction to be accompanied by the closure of the desert farms as a conscious strategy of transfer. </w:delText>
        </w:r>
        <w:commentRangeStart w:id="2666"/>
        <w:r w:rsidRPr="001F7909" w:rsidDel="00B70040">
          <w:rPr>
            <w:color w:val="000000"/>
          </w:rPr>
          <w:delText xml:space="preserve">All respondents </w:delText>
        </w:r>
        <w:commentRangeEnd w:id="2666"/>
        <w:r w:rsidR="00656F15" w:rsidDel="00B70040">
          <w:rPr>
            <w:rStyle w:val="CommentReference"/>
          </w:rPr>
          <w:commentReference w:id="2666"/>
        </w:r>
        <w:r w:rsidRPr="001F7909" w:rsidDel="00B70040">
          <w:rPr>
            <w:color w:val="000000"/>
          </w:rPr>
          <w:delText>in the MWI asked about the Disi pipeline and farm shutdowns openly stated that their intent was to conserve water for domestic use, and described this event as a major and unusual success of the MWI. In a funding proposal t</w:delText>
        </w:r>
        <w:r w:rsidR="00A67711" w:rsidDel="00B70040">
          <w:rPr>
            <w:color w:val="000000"/>
          </w:rPr>
          <w:delText>o the World Bank in 2003 Hazim E</w:delText>
        </w:r>
        <w:r w:rsidRPr="001F7909" w:rsidDel="00B70040">
          <w:rPr>
            <w:color w:val="000000"/>
          </w:rPr>
          <w:delText xml:space="preserve">l-Nasser (then </w:delText>
        </w:r>
        <w:r w:rsidR="00A67711" w:rsidDel="00B70040">
          <w:rPr>
            <w:color w:val="000000"/>
          </w:rPr>
          <w:delText>head of the MWI</w:delText>
        </w:r>
        <w:r w:rsidRPr="001F7909" w:rsidDel="00B70040">
          <w:rPr>
            <w:color w:val="000000"/>
          </w:rPr>
          <w:delText>) included a Sankey diagram of water use, in which 59 MCM flowed from “Southern Aquifers” to “Desert Irrigation”, while in the proposed 2020 projection no water flowed into “Desert Irrigation”. This was an intentional promise to the donors that funding for the pipeline would be accompanied by farm closures, but was not stated explicitly to avoid antagonizing pro-agriculture groups early (</w:delText>
        </w:r>
        <w:commentRangeStart w:id="2667"/>
        <w:r w:rsidRPr="001F7909" w:rsidDel="00B70040">
          <w:rPr>
            <w:color w:val="000000"/>
          </w:rPr>
          <w:delText>Al-Nasser, 2019</w:delText>
        </w:r>
        <w:commentRangeEnd w:id="2667"/>
        <w:r w:rsidR="006D5DB6" w:rsidDel="00B70040">
          <w:rPr>
            <w:rStyle w:val="CommentReference"/>
          </w:rPr>
          <w:commentReference w:id="2667"/>
        </w:r>
        <w:r w:rsidRPr="001F7909" w:rsidDel="00B70040">
          <w:rPr>
            <w:color w:val="000000"/>
          </w:rPr>
          <w:delText>). The combination of the pipeline with farm closures was necessary because of the high infrastructure costs of the pipeline and the limited capacity of the aquifer. As Jordan’s geologists vocally pointed out, the capacity of the aquifer would not support both projects for the lifetime of the pipeline (</w:delText>
        </w:r>
        <w:r w:rsidR="00C35648" w:rsidDel="00B70040">
          <w:rPr>
            <w:color w:val="000000"/>
          </w:rPr>
          <w:delText>New Humanitarian</w:delText>
        </w:r>
        <w:r w:rsidRPr="001F7909" w:rsidDel="00B70040">
          <w:rPr>
            <w:color w:val="000000"/>
          </w:rPr>
          <w:delText xml:space="preserve">, 2007). While Hazem Al-Nasser is himself a passionate conservationist, it is also the case that no stakeholders could responsibly fund the project without a credible promise to close all other </w:delText>
        </w:r>
        <w:commentRangeStart w:id="2668"/>
        <w:r w:rsidRPr="001F7909" w:rsidDel="00B70040">
          <w:rPr>
            <w:color w:val="000000"/>
          </w:rPr>
          <w:delText>wells</w:delText>
        </w:r>
        <w:commentRangeEnd w:id="2668"/>
        <w:r w:rsidR="006D5DB6" w:rsidDel="00B70040">
          <w:rPr>
            <w:rStyle w:val="CommentReference"/>
          </w:rPr>
          <w:commentReference w:id="2668"/>
        </w:r>
        <w:r w:rsidRPr="001F7909" w:rsidDel="00B70040">
          <w:rPr>
            <w:color w:val="000000"/>
          </w:rPr>
          <w:delText xml:space="preserve">. </w:delText>
        </w:r>
      </w:del>
    </w:p>
    <w:p w14:paraId="0000004C" w14:textId="62D92975" w:rsidR="00925A3D" w:rsidRPr="001F7909" w:rsidDel="00B70040" w:rsidRDefault="00516699" w:rsidP="00974B61">
      <w:pPr>
        <w:pBdr>
          <w:top w:val="nil"/>
          <w:left w:val="nil"/>
          <w:bottom w:val="nil"/>
          <w:right w:val="nil"/>
          <w:between w:val="nil"/>
        </w:pBdr>
        <w:rPr>
          <w:del w:id="2669" w:author="tim liptrot" w:date="2020-05-12T11:44:00Z"/>
          <w:color w:val="000000"/>
        </w:rPr>
      </w:pPr>
      <w:del w:id="2670" w:author="tim liptrot" w:date="2020-05-12T11:44:00Z">
        <w:r w:rsidRPr="001F7909" w:rsidDel="00B70040">
          <w:rPr>
            <w:color w:val="000000"/>
          </w:rPr>
          <w:delText xml:space="preserve">Unlike in the northern aquifers, Al-Nasser did not plan to achieve this reduction through “mere use of policy instruments”, </w:delText>
        </w:r>
        <w:commentRangeStart w:id="2671"/>
        <w:commentRangeStart w:id="2672"/>
        <w:r w:rsidRPr="001F7909" w:rsidDel="00B70040">
          <w:rPr>
            <w:color w:val="000000"/>
          </w:rPr>
          <w:delText>to borrow Molle’s phrase (Molle et all, 2017</w:delText>
        </w:r>
        <w:r w:rsidR="00A67711" w:rsidDel="00B70040">
          <w:rPr>
            <w:color w:val="000000"/>
          </w:rPr>
          <w:delText>: 25</w:delText>
        </w:r>
        <w:r w:rsidRPr="001F7909" w:rsidDel="00B70040">
          <w:rPr>
            <w:color w:val="000000"/>
          </w:rPr>
          <w:delText>).</w:delText>
        </w:r>
        <w:commentRangeEnd w:id="2671"/>
        <w:r w:rsidR="000942DF" w:rsidDel="00B70040">
          <w:rPr>
            <w:rStyle w:val="CommentReference"/>
          </w:rPr>
          <w:commentReference w:id="2671"/>
        </w:r>
        <w:commentRangeEnd w:id="2672"/>
        <w:r w:rsidR="00CD78CE" w:rsidDel="00B70040">
          <w:rPr>
            <w:rStyle w:val="CommentReference"/>
          </w:rPr>
          <w:commentReference w:id="2672"/>
        </w:r>
        <w:r w:rsidRPr="001F7909" w:rsidDel="00B70040">
          <w:rPr>
            <w:color w:val="000000"/>
          </w:rPr>
          <w:delText xml:space="preserve"> In his 2003 paper Al-Nasser closed the document with the question “In a situation where water throughout the Middle East is allocated by administrative decree rather than pricing or market forces, how should policy best move increasingly limited water resources [from agriculture] to more economically productive uses?”.</w:delText>
        </w:r>
        <w:commentRangeStart w:id="2673"/>
        <w:commentRangeStart w:id="2674"/>
        <w:r w:rsidRPr="001F7909" w:rsidDel="00B70040">
          <w:rPr>
            <w:color w:val="000000"/>
          </w:rPr>
          <w:delText xml:space="preserve"> By 2013, when the farm shutdowns </w:delText>
        </w:r>
      </w:del>
      <w:ins w:id="2675" w:author="Author" w:date="2020-04-11T13:23:00Z">
        <w:del w:id="2676" w:author="tim liptrot" w:date="2020-05-12T11:44:00Z">
          <w:r w:rsidRPr="001F7909" w:rsidDel="00B70040">
            <w:rPr>
              <w:color w:val="000000"/>
            </w:rPr>
            <w:delText>occur</w:delText>
          </w:r>
        </w:del>
      </w:ins>
      <w:ins w:id="2677" w:author="Author">
        <w:del w:id="2678" w:author="tim liptrot" w:date="2020-05-12T11:44:00Z">
          <w:r w:rsidR="006D5DB6" w:rsidDel="00B70040">
            <w:rPr>
              <w:color w:val="000000"/>
            </w:rPr>
            <w:delText>ed</w:delText>
          </w:r>
        </w:del>
      </w:ins>
      <w:del w:id="2679" w:author="tim liptrot" w:date="2020-05-12T11:44:00Z">
        <w:r w:rsidRPr="001F7909" w:rsidDel="00B70040">
          <w:rPr>
            <w:color w:val="000000"/>
          </w:rPr>
          <w:delText xml:space="preserve">occur, Jordan had clearly </w:delText>
        </w:r>
        <w:commentRangeStart w:id="2680"/>
        <w:commentRangeStart w:id="2681"/>
        <w:r w:rsidRPr="001F7909" w:rsidDel="00B70040">
          <w:rPr>
            <w:color w:val="000000"/>
          </w:rPr>
          <w:delText xml:space="preserve">demonstrated </w:delText>
        </w:r>
        <w:commentRangeEnd w:id="2680"/>
        <w:r w:rsidR="006D5DB6" w:rsidDel="00B70040">
          <w:rPr>
            <w:rStyle w:val="CommentReference"/>
          </w:rPr>
          <w:commentReference w:id="2680"/>
        </w:r>
        <w:commentRangeEnd w:id="2681"/>
        <w:r w:rsidR="00393C50" w:rsidDel="00B70040">
          <w:rPr>
            <w:rStyle w:val="CommentReference"/>
          </w:rPr>
          <w:commentReference w:id="2681"/>
        </w:r>
        <w:r w:rsidRPr="001F7909" w:rsidDel="00B70040">
          <w:rPr>
            <w:color w:val="000000"/>
          </w:rPr>
          <w:delText>that bans on new wells and abstraction fees were not a viable strategy to achieve a drastic reduction in water use, so “administrative decree” was the only credible alternative.</w:delText>
        </w:r>
        <w:commentRangeEnd w:id="2673"/>
        <w:r w:rsidR="000942DF" w:rsidDel="00B70040">
          <w:rPr>
            <w:rStyle w:val="CommentReference"/>
          </w:rPr>
          <w:commentReference w:id="2673"/>
        </w:r>
        <w:commentRangeEnd w:id="2674"/>
        <w:r w:rsidR="00CD78CE" w:rsidDel="00B70040">
          <w:rPr>
            <w:rStyle w:val="CommentReference"/>
          </w:rPr>
          <w:commentReference w:id="2674"/>
        </w:r>
        <w:r w:rsidRPr="001F7909" w:rsidDel="00B70040">
          <w:rPr>
            <w:color w:val="000000"/>
          </w:rPr>
          <w:delText xml:space="preserve"> However, the revocation of the concessions and destruction of the farms would require the state to directly confront the agribusinesses.</w:delText>
        </w:r>
      </w:del>
    </w:p>
    <w:p w14:paraId="0000004D" w14:textId="13524D81" w:rsidR="00925A3D" w:rsidRPr="001F7909" w:rsidDel="00B70040" w:rsidRDefault="00516699" w:rsidP="00974B61">
      <w:pPr>
        <w:pBdr>
          <w:top w:val="nil"/>
          <w:left w:val="nil"/>
          <w:bottom w:val="nil"/>
          <w:right w:val="nil"/>
          <w:between w:val="nil"/>
        </w:pBdr>
        <w:rPr>
          <w:del w:id="2682" w:author="tim liptrot" w:date="2020-05-12T11:44:00Z"/>
          <w:color w:val="000000"/>
        </w:rPr>
      </w:pPr>
      <w:commentRangeStart w:id="2683"/>
      <w:commentRangeStart w:id="2684"/>
      <w:del w:id="2685" w:author="tim liptrot" w:date="2020-05-12T11:44:00Z">
        <w:r w:rsidRPr="001F7909" w:rsidDel="00B70040">
          <w:rPr>
            <w:color w:val="000000"/>
          </w:rPr>
          <w:delText xml:space="preserve">The MWI’s intention to close the wells by administrative decree was resisted by the same coalition of actors that opposed groundwater management across Jordan. As late as 2010 no decision had been made about the final status of these farms, so the critical period for this decision must have been between 2010 and 2013. In this period the most influential stakeholders in water regulation remained opposed to demand management policies, while the coalition for </w:delText>
        </w:r>
        <w:commentRangeStart w:id="2686"/>
        <w:r w:rsidRPr="001F7909" w:rsidDel="00B70040">
          <w:rPr>
            <w:color w:val="000000"/>
          </w:rPr>
          <w:delText xml:space="preserve">demand management </w:delText>
        </w:r>
        <w:commentRangeEnd w:id="2686"/>
        <w:r w:rsidR="0027258B" w:rsidDel="00B70040">
          <w:rPr>
            <w:rStyle w:val="CommentReference"/>
          </w:rPr>
          <w:commentReference w:id="2686"/>
        </w:r>
        <w:r w:rsidRPr="001F7909" w:rsidDel="00B70040">
          <w:rPr>
            <w:color w:val="000000"/>
          </w:rPr>
          <w:delText xml:space="preserve">(lead by Hazem Al-Nasser, the MWI, and the donors), were less influential (Zeitoun 2012). </w:delText>
        </w:r>
        <w:commentRangeEnd w:id="2683"/>
        <w:r w:rsidR="002C69A4" w:rsidDel="00B70040">
          <w:rPr>
            <w:rStyle w:val="CommentReference"/>
          </w:rPr>
          <w:commentReference w:id="2683"/>
        </w:r>
        <w:commentRangeEnd w:id="2684"/>
        <w:r w:rsidR="00393C50" w:rsidDel="00B70040">
          <w:rPr>
            <w:rStyle w:val="CommentReference"/>
          </w:rPr>
          <w:commentReference w:id="2684"/>
        </w:r>
        <w:r w:rsidRPr="001F7909" w:rsidDel="00B70040">
          <w:rPr>
            <w:color w:val="000000"/>
          </w:rPr>
          <w:delText xml:space="preserve">This narrative is corroborated by testimony of a leader of the MWI from the period. He described the period as follows “No one wanted to cooperate. Not the Ministry of Finance, not the Ministry of Agriculture, because they think supporting farmers is their mandate, not the influential people of the farmers. They knew everybody and they kept hammering </w:delText>
        </w:r>
        <w:commentRangeStart w:id="2687"/>
        <w:r w:rsidRPr="001F7909" w:rsidDel="00B70040">
          <w:rPr>
            <w:color w:val="000000"/>
          </w:rPr>
          <w:delText>me</w:delText>
        </w:r>
        <w:commentRangeEnd w:id="2687"/>
        <w:r w:rsidR="006D5DB6" w:rsidDel="00B70040">
          <w:rPr>
            <w:rStyle w:val="CommentReference"/>
          </w:rPr>
          <w:commentReference w:id="2687"/>
        </w:r>
        <w:r w:rsidRPr="001F7909" w:rsidDel="00B70040">
          <w:rPr>
            <w:color w:val="000000"/>
          </w:rPr>
          <w:delText xml:space="preserve">.” The MWI was therefore unable to achieve consensus among the ministers to </w:delText>
        </w:r>
        <w:commentRangeStart w:id="2688"/>
        <w:commentRangeStart w:id="2689"/>
        <w:r w:rsidRPr="001F7909" w:rsidDel="00B70040">
          <w:rPr>
            <w:color w:val="000000"/>
          </w:rPr>
          <w:delText>close the well</w:delText>
        </w:r>
        <w:commentRangeEnd w:id="2688"/>
        <w:r w:rsidR="002C69A4" w:rsidDel="00B70040">
          <w:rPr>
            <w:rStyle w:val="CommentReference"/>
          </w:rPr>
          <w:commentReference w:id="2688"/>
        </w:r>
        <w:commentRangeEnd w:id="2689"/>
        <w:r w:rsidR="00393C50" w:rsidDel="00B70040">
          <w:rPr>
            <w:rStyle w:val="CommentReference"/>
          </w:rPr>
          <w:commentReference w:id="2689"/>
        </w:r>
        <w:r w:rsidRPr="001F7909" w:rsidDel="00B70040">
          <w:rPr>
            <w:color w:val="000000"/>
          </w:rPr>
          <w:delText xml:space="preserve">. USAID did </w:delText>
        </w:r>
        <w:commentRangeStart w:id="2690"/>
        <w:commentRangeStart w:id="2691"/>
        <w:r w:rsidRPr="001F7909" w:rsidDel="00B70040">
          <w:rPr>
            <w:color w:val="000000"/>
          </w:rPr>
          <w:delText xml:space="preserve">proof </w:delText>
        </w:r>
        <w:commentRangeEnd w:id="2690"/>
        <w:r w:rsidR="002C69A4" w:rsidDel="00B70040">
          <w:rPr>
            <w:rStyle w:val="CommentReference"/>
          </w:rPr>
          <w:commentReference w:id="2690"/>
        </w:r>
        <w:commentRangeEnd w:id="2691"/>
        <w:r w:rsidR="00802084" w:rsidDel="00B70040">
          <w:rPr>
            <w:rStyle w:val="CommentReference"/>
          </w:rPr>
          <w:commentReference w:id="2691"/>
        </w:r>
        <w:r w:rsidRPr="001F7909" w:rsidDel="00B70040">
          <w:rPr>
            <w:color w:val="000000"/>
          </w:rPr>
          <w:delText>an ally in the dispute by making aid conditional on the farm closures.</w:delText>
        </w:r>
      </w:del>
    </w:p>
    <w:p w14:paraId="0000004E" w14:textId="47C8793D" w:rsidR="00925A3D" w:rsidRPr="001F7909" w:rsidDel="00B70040" w:rsidRDefault="00516699" w:rsidP="00974B61">
      <w:pPr>
        <w:pBdr>
          <w:top w:val="nil"/>
          <w:left w:val="nil"/>
          <w:bottom w:val="nil"/>
          <w:right w:val="nil"/>
          <w:between w:val="nil"/>
        </w:pBdr>
        <w:rPr>
          <w:del w:id="2692" w:author="tim liptrot" w:date="2020-05-12T11:44:00Z"/>
          <w:color w:val="000000"/>
        </w:rPr>
      </w:pPr>
      <w:del w:id="2693" w:author="tim liptrot" w:date="2020-05-12T11:44:00Z">
        <w:r w:rsidRPr="001F7909" w:rsidDel="00B70040">
          <w:rPr>
            <w:color w:val="000000"/>
          </w:rPr>
          <w:delText xml:space="preserve">The direct intervention of the Prime Minister Abdullah Ensour and King Abdullah II, as well as pressure from USAID, resolved the conflict in </w:delText>
        </w:r>
        <w:r w:rsidR="00A67711" w:rsidRPr="001F7909" w:rsidDel="00B70040">
          <w:rPr>
            <w:color w:val="000000"/>
          </w:rPr>
          <w:delText>favour</w:delText>
        </w:r>
        <w:r w:rsidRPr="001F7909" w:rsidDel="00B70040">
          <w:rPr>
            <w:color w:val="000000"/>
          </w:rPr>
          <w:delText xml:space="preserve"> of the farm closings. The narrative that Hazem Al-Nasser was supported by the king and prime minister is supported by the length of his tenure (2001-2005 and 2013-2018), making </w:delText>
        </w:r>
        <w:r w:rsidR="00A67711" w:rsidDel="00B70040">
          <w:rPr>
            <w:color w:val="000000"/>
          </w:rPr>
          <w:delText xml:space="preserve">an unusually long serving minister </w:delText>
        </w:r>
        <w:r w:rsidRPr="001F7909" w:rsidDel="00B70040">
          <w:rPr>
            <w:color w:val="000000"/>
          </w:rPr>
          <w:delText>(</w:delText>
        </w:r>
        <w:r w:rsidR="00A67711" w:rsidDel="00B70040">
          <w:rPr>
            <w:color w:val="000000"/>
          </w:rPr>
          <w:delText>Molle et all</w:delText>
        </w:r>
        <w:r w:rsidR="000625AE" w:rsidDel="00B70040">
          <w:rPr>
            <w:color w:val="000000"/>
          </w:rPr>
          <w:delText>,</w:delText>
        </w:r>
        <w:r w:rsidR="00A67711" w:rsidDel="00B70040">
          <w:rPr>
            <w:color w:val="000000"/>
          </w:rPr>
          <w:delText xml:space="preserve"> 2017</w:delText>
        </w:r>
        <w:r w:rsidRPr="001F7909" w:rsidDel="00B70040">
          <w:rPr>
            <w:color w:val="000000"/>
          </w:rPr>
          <w:delText>). This is especially surprising given his unpopularity with other ministers, the farming lobby and the parliament (</w:delText>
        </w:r>
        <w:r w:rsidR="00A67711" w:rsidDel="00B70040">
          <w:rPr>
            <w:color w:val="000000"/>
          </w:rPr>
          <w:delText>Interview with government official, 2019</w:delText>
        </w:r>
        <w:r w:rsidRPr="001F7909" w:rsidDel="00B70040">
          <w:rPr>
            <w:color w:val="000000"/>
          </w:rPr>
          <w:delText>). Ensour and the king were motivated to weigh in to this conflict because of protests and rioting caused by the month long water shortages in Amman that occurred in 1998 and 2007 (</w:delText>
        </w:r>
        <w:r w:rsidR="00C35648" w:rsidDel="00B70040">
          <w:rPr>
            <w:color w:val="000000"/>
          </w:rPr>
          <w:delText>Interview with government official, 2019</w:delText>
        </w:r>
        <w:r w:rsidRPr="001F7909" w:rsidDel="00B70040">
          <w:rPr>
            <w:color w:val="000000"/>
          </w:rPr>
          <w:delText xml:space="preserve">). </w:delText>
        </w:r>
        <w:commentRangeStart w:id="2694"/>
        <w:commentRangeStart w:id="2695"/>
        <w:r w:rsidRPr="001F7909" w:rsidDel="00B70040">
          <w:rPr>
            <w:color w:val="000000"/>
          </w:rPr>
          <w:delText>The risk of urban instability caused by water shortages was the decisive factor that caused intervention from political leadership for the farm closures. The decision to close these farms was described as primarily motivated by a narrative of “stability” on the part of the Jordanian political leadership</w:delText>
        </w:r>
        <w:commentRangeEnd w:id="2694"/>
        <w:r w:rsidR="006D5DB6" w:rsidDel="00B70040">
          <w:rPr>
            <w:rStyle w:val="CommentReference"/>
          </w:rPr>
          <w:commentReference w:id="2694"/>
        </w:r>
        <w:commentRangeEnd w:id="2695"/>
        <w:r w:rsidR="00E349B3" w:rsidDel="00B70040">
          <w:rPr>
            <w:rStyle w:val="CommentReference"/>
          </w:rPr>
          <w:commentReference w:id="2695"/>
        </w:r>
        <w:r w:rsidRPr="001F7909" w:rsidDel="00B70040">
          <w:rPr>
            <w:color w:val="000000"/>
          </w:rPr>
          <w:delText xml:space="preserve">. New, more consistent water sources had to be found to supply Amman to prevent anti-government protests or riots. Meanwhile, the stability cost of closing the southern farms was seen as low; because the farms were owned by a small number of wealthy men, the closures would not lead to major urban to rural migration, and therefore heightened urban instability. The more equal distribution of agricultural land </w:delText>
        </w:r>
      </w:del>
      <w:ins w:id="2696" w:author="Rev" w:date="2020-03-17T17:30:00Z">
        <w:del w:id="2697" w:author="tim liptrot" w:date="2020-05-12T11:44:00Z">
          <w:r w:rsidR="001A77E9" w:rsidDel="00B70040">
            <w:rPr>
              <w:color w:val="000000"/>
            </w:rPr>
            <w:delText xml:space="preserve">among many farmers </w:delText>
          </w:r>
        </w:del>
      </w:ins>
      <w:del w:id="2698" w:author="tim liptrot" w:date="2020-05-12T11:44:00Z">
        <w:r w:rsidRPr="001F7909" w:rsidDel="00B70040">
          <w:rPr>
            <w:color w:val="000000"/>
          </w:rPr>
          <w:delText>across north Jordan therefore protected them from dispossession of their water rights.</w:delText>
        </w:r>
      </w:del>
    </w:p>
    <w:p w14:paraId="0000004F" w14:textId="25E6F721" w:rsidR="00925A3D" w:rsidRPr="001F7909" w:rsidDel="00B70040" w:rsidRDefault="00516699" w:rsidP="00974B61">
      <w:pPr>
        <w:pBdr>
          <w:top w:val="nil"/>
          <w:left w:val="nil"/>
          <w:bottom w:val="nil"/>
          <w:right w:val="nil"/>
          <w:between w:val="nil"/>
        </w:pBdr>
        <w:rPr>
          <w:del w:id="2699" w:author="tim liptrot" w:date="2020-05-12T11:44:00Z"/>
          <w:color w:val="000000"/>
        </w:rPr>
      </w:pPr>
      <w:del w:id="2700" w:author="tim liptrot" w:date="2020-05-12T11:44:00Z">
        <w:r w:rsidRPr="001F7909" w:rsidDel="00B70040">
          <w:rPr>
            <w:color w:val="000000"/>
          </w:rPr>
          <w:delText xml:space="preserve">In this case, the importance of urban constituencies did cause political leaders to employ coercive measures to protect groundwater, even at considerable cost. </w:delText>
        </w:r>
        <w:commentRangeStart w:id="2701"/>
        <w:r w:rsidRPr="001F7909" w:rsidDel="00B70040">
          <w:rPr>
            <w:color w:val="000000"/>
          </w:rPr>
          <w:delText xml:space="preserve">This is confirmation of the claim that transfers of groundwater are possible and that urban needs can overcome the tendency toward inactivity among leaders. </w:delText>
        </w:r>
        <w:commentRangeEnd w:id="2701"/>
        <w:r w:rsidR="006D5DB6" w:rsidDel="00B70040">
          <w:rPr>
            <w:rStyle w:val="CommentReference"/>
          </w:rPr>
          <w:commentReference w:id="2701"/>
        </w:r>
        <w:r w:rsidRPr="001F7909" w:rsidDel="00B70040">
          <w:rPr>
            <w:color w:val="000000"/>
          </w:rPr>
          <w:delText>However, we must be cautious in predicting repeating of this event. Firstly, all respondents underlined the depth of opposition that the MWI</w:delText>
        </w:r>
        <w:commentRangeStart w:id="2702"/>
        <w:r w:rsidRPr="001F7909" w:rsidDel="00B70040">
          <w:rPr>
            <w:color w:val="000000"/>
          </w:rPr>
          <w:delText xml:space="preserve"> faced</w:delText>
        </w:r>
        <w:commentRangeEnd w:id="2702"/>
        <w:r w:rsidR="00C52316" w:rsidDel="00B70040">
          <w:rPr>
            <w:rStyle w:val="CommentReference"/>
          </w:rPr>
          <w:commentReference w:id="2702"/>
        </w:r>
        <w:r w:rsidRPr="001F7909" w:rsidDel="00B70040">
          <w:rPr>
            <w:color w:val="000000"/>
          </w:rPr>
          <w:delText xml:space="preserve"> (supported by the fact that even in 2010 no decision had been made). An outcome in which Jordan’s leadership chose to overdraft </w:delText>
        </w:r>
        <w:commentRangeStart w:id="2703"/>
        <w:r w:rsidRPr="001F7909" w:rsidDel="00B70040">
          <w:rPr>
            <w:color w:val="000000"/>
          </w:rPr>
          <w:delText>their aquifer</w:delText>
        </w:r>
        <w:commentRangeEnd w:id="2703"/>
        <w:r w:rsidR="00D418C3" w:rsidDel="00B70040">
          <w:rPr>
            <w:rStyle w:val="CommentReference"/>
          </w:rPr>
          <w:commentReference w:id="2703"/>
        </w:r>
        <w:r w:rsidRPr="001F7909" w:rsidDel="00B70040">
          <w:rPr>
            <w:color w:val="000000"/>
          </w:rPr>
          <w:delText xml:space="preserve"> rather than close the farms.</w:delText>
        </w:r>
      </w:del>
    </w:p>
    <w:p w14:paraId="00000050" w14:textId="20A410CA" w:rsidR="00925A3D" w:rsidRPr="001F7909" w:rsidDel="00B70040" w:rsidRDefault="00516699" w:rsidP="00974B61">
      <w:pPr>
        <w:pBdr>
          <w:top w:val="nil"/>
          <w:left w:val="nil"/>
          <w:bottom w:val="nil"/>
          <w:right w:val="nil"/>
          <w:between w:val="nil"/>
        </w:pBdr>
        <w:rPr>
          <w:del w:id="2704" w:author="tim liptrot" w:date="2020-05-12T11:44:00Z"/>
          <w:color w:val="000000"/>
        </w:rPr>
      </w:pPr>
      <w:del w:id="2705" w:author="tim liptrot" w:date="2020-05-12T11:44:00Z">
        <w:r w:rsidRPr="001F7909" w:rsidDel="00B70040">
          <w:rPr>
            <w:i/>
            <w:color w:val="000000"/>
          </w:rPr>
          <w:delText>Closure of the Disi Agribusinesses</w:delText>
        </w:r>
      </w:del>
    </w:p>
    <w:p w14:paraId="00000051" w14:textId="6912DA2E" w:rsidR="00925A3D" w:rsidRPr="001F7909" w:rsidDel="00B70040" w:rsidRDefault="00516699" w:rsidP="00974B61">
      <w:pPr>
        <w:pBdr>
          <w:top w:val="nil"/>
          <w:left w:val="nil"/>
          <w:bottom w:val="nil"/>
          <w:right w:val="nil"/>
          <w:between w:val="nil"/>
        </w:pBdr>
        <w:rPr>
          <w:del w:id="2706" w:author="tim liptrot" w:date="2020-05-12T11:44:00Z"/>
          <w:color w:val="000000"/>
        </w:rPr>
      </w:pPr>
      <w:del w:id="2707" w:author="tim liptrot" w:date="2020-05-12T11:44:00Z">
        <w:r w:rsidRPr="001F7909" w:rsidDel="00B70040">
          <w:rPr>
            <w:color w:val="000000"/>
          </w:rPr>
          <w:delText xml:space="preserve">In 2013, the </w:delText>
        </w:r>
        <w:commentRangeStart w:id="2708"/>
        <w:r w:rsidRPr="001F7909" w:rsidDel="00B70040">
          <w:rPr>
            <w:color w:val="000000"/>
          </w:rPr>
          <w:delText xml:space="preserve">pipeline project </w:delText>
        </w:r>
        <w:commentRangeEnd w:id="2708"/>
        <w:r w:rsidR="00A32FF4" w:rsidDel="00B70040">
          <w:rPr>
            <w:rStyle w:val="CommentReference"/>
          </w:rPr>
          <w:commentReference w:id="2708"/>
        </w:r>
        <w:r w:rsidRPr="001F7909" w:rsidDel="00B70040">
          <w:rPr>
            <w:color w:val="000000"/>
          </w:rPr>
          <w:delText xml:space="preserve">was completed without significant aid. </w:delText>
        </w:r>
        <w:r w:rsidR="00A67711" w:rsidDel="00B70040">
          <w:rPr>
            <w:color w:val="000000"/>
          </w:rPr>
          <w:delText>Funding was put together in 2009 with a total cost of the project at 1.1 Billion USD, with f</w:delText>
        </w:r>
        <w:r w:rsidRPr="001F7909" w:rsidDel="00B70040">
          <w:rPr>
            <w:color w:val="000000"/>
          </w:rPr>
          <w:delText>undi</w:delText>
        </w:r>
        <w:r w:rsidR="00A67711" w:rsidDel="00B70040">
          <w:rPr>
            <w:color w:val="000000"/>
          </w:rPr>
          <w:delText>ng coming form 300 million USD in a direct grant from the MWI and several loans of hundreds of millions from US and international state donors</w:delText>
        </w:r>
        <w:r w:rsidRPr="001F7909" w:rsidDel="00B70040">
          <w:rPr>
            <w:color w:val="000000"/>
          </w:rPr>
          <w:delText xml:space="preserve"> (</w:delText>
        </w:r>
        <w:r w:rsidR="00A67711" w:rsidDel="00B70040">
          <w:delText>Arab Banking Corporation, 2009; Namrouqa, 2010</w:delText>
        </w:r>
        <w:r w:rsidRPr="001F7909" w:rsidDel="00B70040">
          <w:rPr>
            <w:color w:val="000000"/>
          </w:rPr>
          <w:delText>)</w:delText>
        </w:r>
        <w:r w:rsidR="00A67711" w:rsidDel="00B70040">
          <w:rPr>
            <w:rStyle w:val="FootnoteReference"/>
            <w:color w:val="000000"/>
          </w:rPr>
          <w:footnoteReference w:id="2"/>
        </w:r>
        <w:r w:rsidRPr="001F7909" w:rsidDel="00B70040">
          <w:rPr>
            <w:color w:val="000000"/>
          </w:rPr>
          <w:delText xml:space="preserve">. That same year the MWI cancelled the land and water concessions for all companies in </w:delText>
        </w:r>
        <w:commentRangeStart w:id="2711"/>
        <w:r w:rsidRPr="001F7909" w:rsidDel="00B70040">
          <w:rPr>
            <w:color w:val="000000"/>
          </w:rPr>
          <w:delText>Mudawara</w:delText>
        </w:r>
        <w:commentRangeEnd w:id="2711"/>
        <w:r w:rsidR="00D418C3" w:rsidDel="00B70040">
          <w:rPr>
            <w:rStyle w:val="CommentReference"/>
          </w:rPr>
          <w:commentReference w:id="2711"/>
        </w:r>
        <w:r w:rsidRPr="001F7909" w:rsidDel="00B70040">
          <w:rPr>
            <w:color w:val="000000"/>
          </w:rPr>
          <w:delText xml:space="preserve">. Officially, this </w:delText>
        </w:r>
      </w:del>
      <w:ins w:id="2712" w:author="Rev" w:date="2020-03-17T17:37:00Z">
        <w:del w:id="2713" w:author="tim liptrot" w:date="2020-05-12T11:44:00Z">
          <w:r w:rsidR="00D418C3" w:rsidDel="00B70040">
            <w:rPr>
              <w:color w:val="000000"/>
            </w:rPr>
            <w:delText xml:space="preserve">amounted to </w:delText>
          </w:r>
        </w:del>
      </w:ins>
      <w:del w:id="2714" w:author="tim liptrot" w:date="2020-05-12T11:44:00Z">
        <w:r w:rsidRPr="001F7909" w:rsidDel="00B70040">
          <w:rPr>
            <w:color w:val="000000"/>
          </w:rPr>
          <w:delText>was a</w:delText>
        </w:r>
      </w:del>
      <w:ins w:id="2715" w:author="Rev" w:date="2020-03-17T17:37:00Z">
        <w:del w:id="2716" w:author="tim liptrot" w:date="2020-05-12T11:44:00Z">
          <w:r w:rsidR="00D418C3" w:rsidDel="00B70040">
            <w:rPr>
              <w:color w:val="000000"/>
            </w:rPr>
            <w:delText xml:space="preserve">reduction in </w:delText>
          </w:r>
        </w:del>
      </w:ins>
      <w:del w:id="2717" w:author="tim liptrot" w:date="2020-05-12T11:44:00Z">
        <w:r w:rsidRPr="001F7909" w:rsidDel="00B70040">
          <w:rPr>
            <w:color w:val="000000"/>
          </w:rPr>
          <w:delText>water use reduction of 30 MCM, although in reality it was likely higher given the systematic underr</w:delText>
        </w:r>
        <w:r w:rsidR="00A67711" w:rsidDel="00B70040">
          <w:rPr>
            <w:color w:val="000000"/>
          </w:rPr>
          <w:delText xml:space="preserve">eporting. The Al-Masri farms fared better, as his </w:delText>
        </w:r>
        <w:r w:rsidRPr="001F7909" w:rsidDel="00B70040">
          <w:rPr>
            <w:color w:val="000000"/>
          </w:rPr>
          <w:delText>position in the Jordanian banking system enabled him to negotiate better terms (his farms are also further from the pipelines well site). His consumption was reduced from 35 to 15 MCM officially (</w:delText>
        </w:r>
        <w:r w:rsidR="00A67711" w:rsidDel="00B70040">
          <w:rPr>
            <w:color w:val="000000"/>
          </w:rPr>
          <w:delText>Interview with government official, 2019</w:delText>
        </w:r>
      </w:del>
      <w:del w:id="2718" w:author="tim liptrot" w:date="2020-04-11T13:23:00Z">
        <w:r w:rsidR="00A67711">
          <w:rPr>
            <w:color w:val="000000"/>
          </w:rPr>
          <w:delText>)</w:delText>
        </w:r>
      </w:del>
      <w:ins w:id="2719" w:author="Rev" w:date="2020-03-17T17:38:00Z">
        <w:del w:id="2720" w:author="tim liptrot" w:date="2020-05-12T11:44:00Z">
          <w:r w:rsidR="00D418C3" w:rsidDel="00B70040">
            <w:rPr>
              <w:color w:val="000000"/>
            </w:rPr>
            <w:delText>.</w:delText>
          </w:r>
        </w:del>
      </w:ins>
      <w:del w:id="2721" w:author="tim liptrot" w:date="2020-05-12T11:44:00Z">
        <w:r w:rsidRPr="001F7909" w:rsidDel="00B70040">
          <w:rPr>
            <w:color w:val="000000"/>
          </w:rPr>
          <w:delText xml:space="preserve"> Farming on locally owned farms, which takes place mainly on a small set of plots </w:delText>
        </w:r>
        <w:r w:rsidR="00A67711" w:rsidDel="00B70040">
          <w:rPr>
            <w:color w:val="000000"/>
          </w:rPr>
          <w:delText>near Disa city</w:delText>
        </w:r>
        <w:r w:rsidRPr="001F7909" w:rsidDel="00B70040">
          <w:rPr>
            <w:color w:val="000000"/>
          </w:rPr>
          <w:delText>, was allowed to continue (</w:delText>
        </w:r>
        <w:r w:rsidR="00A67711" w:rsidDel="00B70040">
          <w:rPr>
            <w:color w:val="000000"/>
          </w:rPr>
          <w:delText>Interview with government official, 2019</w:delText>
        </w:r>
        <w:r w:rsidRPr="001F7909" w:rsidDel="00B70040">
          <w:rPr>
            <w:color w:val="000000"/>
          </w:rPr>
          <w:delText>).</w:delText>
        </w:r>
      </w:del>
    </w:p>
    <w:p w14:paraId="00000052" w14:textId="43A4CEB4" w:rsidR="00925A3D" w:rsidRPr="001F7909" w:rsidDel="00B70040" w:rsidRDefault="00516699" w:rsidP="00974B61">
      <w:pPr>
        <w:pBdr>
          <w:top w:val="nil"/>
          <w:left w:val="nil"/>
          <w:bottom w:val="nil"/>
          <w:right w:val="nil"/>
          <w:between w:val="nil"/>
        </w:pBdr>
        <w:rPr>
          <w:del w:id="2722" w:author="tim liptrot" w:date="2020-05-12T11:44:00Z"/>
          <w:color w:val="000000"/>
        </w:rPr>
      </w:pPr>
      <w:del w:id="2723" w:author="tim liptrot" w:date="2020-05-12T11:44:00Z">
        <w:r w:rsidRPr="001F7909" w:rsidDel="00B70040">
          <w:rPr>
            <w:color w:val="000000"/>
          </w:rPr>
          <w:delText>Respondents at the ministry proudly stated that the farms had b</w:delText>
        </w:r>
        <w:r w:rsidR="00B26376" w:rsidDel="00B70040">
          <w:rPr>
            <w:color w:val="000000"/>
          </w:rPr>
          <w:delText>een closed (interview with government official, 2019)</w:delText>
        </w:r>
        <w:r w:rsidRPr="001F7909" w:rsidDel="00B70040">
          <w:rPr>
            <w:color w:val="000000"/>
          </w:rPr>
          <w:delText xml:space="preserve">. An anthropologist working independently in the Disi area was able to corroborate the </w:delText>
        </w:r>
        <w:commentRangeStart w:id="2724"/>
        <w:r w:rsidRPr="001F7909" w:rsidDel="00B70040">
          <w:rPr>
            <w:color w:val="000000"/>
          </w:rPr>
          <w:delText>account</w:delText>
        </w:r>
        <w:commentRangeEnd w:id="2724"/>
        <w:r w:rsidR="006D5DB6" w:rsidDel="00B70040">
          <w:rPr>
            <w:rStyle w:val="CommentReference"/>
          </w:rPr>
          <w:commentReference w:id="2724"/>
        </w:r>
        <w:r w:rsidRPr="001F7909" w:rsidDel="00B70040">
          <w:rPr>
            <w:color w:val="000000"/>
          </w:rPr>
          <w:delText>, in particular that three of the agribusinesses closed operations promptly in 2011, while the Al-Masri farms remained open at least until 2017.</w:delText>
        </w:r>
      </w:del>
    </w:p>
    <w:p w14:paraId="00000053" w14:textId="06F96C4D" w:rsidR="00925A3D" w:rsidRPr="001F7909" w:rsidDel="00B70040" w:rsidRDefault="00516699" w:rsidP="00974B61">
      <w:pPr>
        <w:pBdr>
          <w:top w:val="nil"/>
          <w:left w:val="nil"/>
          <w:bottom w:val="nil"/>
          <w:right w:val="nil"/>
          <w:between w:val="nil"/>
        </w:pBdr>
        <w:rPr>
          <w:del w:id="2725" w:author="tim liptrot" w:date="2020-05-12T11:44:00Z"/>
          <w:color w:val="000000"/>
        </w:rPr>
      </w:pPr>
      <w:del w:id="2726" w:author="tim liptrot" w:date="2020-05-12T11:44:00Z">
        <w:r w:rsidRPr="001F7909" w:rsidDel="00B70040">
          <w:rPr>
            <w:color w:val="000000"/>
          </w:rPr>
          <w:delText xml:space="preserve">Since the </w:delText>
        </w:r>
        <w:r w:rsidR="00A67711" w:rsidDel="00B70040">
          <w:rPr>
            <w:color w:val="000000"/>
          </w:rPr>
          <w:delText xml:space="preserve">MWI does not produce </w:delText>
        </w:r>
        <w:r w:rsidRPr="001F7909" w:rsidDel="00B70040">
          <w:rPr>
            <w:color w:val="000000"/>
          </w:rPr>
          <w:delText xml:space="preserve">reliable data about groundwater use, it was decided to independently assess the changes in the irrigated area using remote sensing. We hope that other researchers will see the value and the ease of remote sensing not just as a policy but also as a </w:delText>
        </w:r>
        <w:commentRangeStart w:id="2727"/>
        <w:commentRangeStart w:id="2728"/>
        <w:r w:rsidRPr="001F7909" w:rsidDel="00B70040">
          <w:rPr>
            <w:color w:val="000000"/>
          </w:rPr>
          <w:delText xml:space="preserve">cheap </w:delText>
        </w:r>
        <w:commentRangeEnd w:id="2727"/>
        <w:r w:rsidR="006D5DB6" w:rsidDel="00B70040">
          <w:rPr>
            <w:rStyle w:val="CommentReference"/>
          </w:rPr>
          <w:commentReference w:id="2727"/>
        </w:r>
        <w:commentRangeEnd w:id="2728"/>
        <w:r w:rsidR="00CE5AE7" w:rsidDel="00B70040">
          <w:rPr>
            <w:rStyle w:val="CommentReference"/>
          </w:rPr>
          <w:commentReference w:id="2728"/>
        </w:r>
        <w:r w:rsidRPr="001F7909" w:rsidDel="00B70040">
          <w:rPr>
            <w:color w:val="000000"/>
          </w:rPr>
          <w:delText xml:space="preserve">and effective tool for observing changes in regulation. The results of the remote sensing analysis are provided in </w:delText>
        </w:r>
      </w:del>
      <w:customXmlDelRangeStart w:id="2729" w:author="tim liptrot" w:date="2020-05-12T11:44:00Z"/>
      <w:sdt>
        <w:sdtPr>
          <w:tag w:val="goog_rdk_48"/>
          <w:id w:val="-252983408"/>
        </w:sdtPr>
        <w:sdtContent>
          <w:customXmlDelRangeEnd w:id="2729"/>
          <w:customXmlDelRangeStart w:id="2730" w:author="tim liptrot" w:date="2020-05-12T11:44:00Z"/>
        </w:sdtContent>
      </w:sdt>
      <w:customXmlDelRangeEnd w:id="2730"/>
      <w:customXmlDelRangeStart w:id="2731" w:author="tim liptrot" w:date="2020-05-12T11:44:00Z"/>
      <w:sdt>
        <w:sdtPr>
          <w:tag w:val="goog_rdk_49"/>
          <w:id w:val="865786713"/>
        </w:sdtPr>
        <w:sdtContent>
          <w:customXmlDelRangeEnd w:id="2731"/>
          <w:customXmlDelRangeStart w:id="2732" w:author="tim liptrot" w:date="2020-05-12T11:44:00Z"/>
        </w:sdtContent>
      </w:sdt>
      <w:customXmlDelRangeEnd w:id="2732"/>
      <w:del w:id="2733" w:author="tim liptrot" w:date="2020-05-12T11:44:00Z">
        <w:r w:rsidRPr="001F7909" w:rsidDel="00B70040">
          <w:rPr>
            <w:color w:val="000000"/>
          </w:rPr>
          <w:delText xml:space="preserve">figure 1, and </w:delText>
        </w:r>
        <w:commentRangeStart w:id="2734"/>
        <w:commentRangeStart w:id="2735"/>
        <w:r w:rsidRPr="001F7909" w:rsidDel="00B70040">
          <w:rPr>
            <w:color w:val="000000"/>
          </w:rPr>
          <w:delText>conform closely</w:delText>
        </w:r>
        <w:commentRangeEnd w:id="2734"/>
        <w:r w:rsidR="00F86AED" w:rsidDel="00B70040">
          <w:rPr>
            <w:rStyle w:val="CommentReference"/>
          </w:rPr>
          <w:commentReference w:id="2734"/>
        </w:r>
        <w:commentRangeEnd w:id="2735"/>
        <w:r w:rsidR="00DB2C49" w:rsidDel="00B70040">
          <w:rPr>
            <w:rStyle w:val="CommentReference"/>
          </w:rPr>
          <w:commentReference w:id="2735"/>
        </w:r>
        <w:r w:rsidRPr="001F7909" w:rsidDel="00B70040">
          <w:rPr>
            <w:color w:val="000000"/>
          </w:rPr>
          <w:delText xml:space="preserve"> with the account provided by the ministry, that the large agribusinesses closed or vastly reduced their activity while a set of smaller farms near the city of </w:delText>
        </w:r>
        <w:commentRangeStart w:id="2736"/>
        <w:r w:rsidRPr="001F7909" w:rsidDel="00B70040">
          <w:rPr>
            <w:color w:val="000000"/>
          </w:rPr>
          <w:delText xml:space="preserve">Disa </w:delText>
        </w:r>
        <w:commentRangeEnd w:id="2736"/>
        <w:r w:rsidR="00766468" w:rsidDel="00B70040">
          <w:rPr>
            <w:rStyle w:val="CommentReference"/>
          </w:rPr>
          <w:commentReference w:id="2736"/>
        </w:r>
        <w:r w:rsidRPr="001F7909" w:rsidDel="00B70040">
          <w:rPr>
            <w:color w:val="000000"/>
          </w:rPr>
          <w:delText>(</w:delText>
        </w:r>
        <w:commentRangeStart w:id="2737"/>
        <w:commentRangeStart w:id="2738"/>
        <w:r w:rsidRPr="001F7909" w:rsidDel="00B70040">
          <w:rPr>
            <w:color w:val="000000"/>
          </w:rPr>
          <w:delText xml:space="preserve">presumably </w:delText>
        </w:r>
        <w:commentRangeEnd w:id="2737"/>
        <w:r w:rsidR="00F86AED" w:rsidDel="00B70040">
          <w:rPr>
            <w:rStyle w:val="CommentReference"/>
          </w:rPr>
          <w:commentReference w:id="2737"/>
        </w:r>
        <w:commentRangeEnd w:id="2738"/>
        <w:r w:rsidR="008364D8" w:rsidDel="00B70040">
          <w:rPr>
            <w:rStyle w:val="CommentReference"/>
          </w:rPr>
          <w:commentReference w:id="2738"/>
        </w:r>
        <w:r w:rsidRPr="001F7909" w:rsidDel="00B70040">
          <w:rPr>
            <w:color w:val="000000"/>
          </w:rPr>
          <w:delText xml:space="preserve">the </w:delText>
        </w:r>
      </w:del>
      <w:customXmlDelRangeStart w:id="2739" w:author="tim liptrot" w:date="2020-05-12T11:44:00Z"/>
      <w:sdt>
        <w:sdtPr>
          <w:tag w:val="goog_rdk_50"/>
          <w:id w:val="1432319247"/>
        </w:sdtPr>
        <w:sdtContent>
          <w:customXmlDelRangeEnd w:id="2739"/>
          <w:customXmlDelRangeStart w:id="2740" w:author="tim liptrot" w:date="2020-05-12T11:44:00Z"/>
        </w:sdtContent>
      </w:sdt>
      <w:customXmlDelRangeEnd w:id="2740"/>
      <w:customXmlDelRangeStart w:id="2741" w:author="tim liptrot" w:date="2020-05-12T11:44:00Z"/>
      <w:sdt>
        <w:sdtPr>
          <w:tag w:val="goog_rdk_51"/>
          <w:id w:val="580175958"/>
        </w:sdtPr>
        <w:sdtContent>
          <w:customXmlDelRangeEnd w:id="2741"/>
          <w:customXmlDelRangeStart w:id="2742" w:author="tim liptrot" w:date="2020-05-12T11:44:00Z"/>
        </w:sdtContent>
      </w:sdt>
      <w:customXmlDelRangeEnd w:id="2742"/>
      <w:del w:id="2743" w:author="tim liptrot" w:date="2020-05-12T11:44:00Z">
        <w:r w:rsidR="001F7909" w:rsidRPr="001F7909" w:rsidDel="00B70040">
          <w:rPr>
            <w:color w:val="000000"/>
          </w:rPr>
          <w:delText>Bedouin</w:delText>
        </w:r>
        <w:r w:rsidRPr="001F7909" w:rsidDel="00B70040">
          <w:rPr>
            <w:color w:val="000000"/>
          </w:rPr>
          <w:delText xml:space="preserve"> farms) continue to operate.</w:delText>
        </w:r>
      </w:del>
    </w:p>
    <w:p w14:paraId="6FD56443" w14:textId="7CBD8D41" w:rsidR="00505867" w:rsidRPr="001F7909" w:rsidDel="00B70040" w:rsidRDefault="00505867" w:rsidP="00974B61">
      <w:pPr>
        <w:pBdr>
          <w:top w:val="nil"/>
          <w:left w:val="nil"/>
          <w:bottom w:val="nil"/>
          <w:right w:val="nil"/>
          <w:between w:val="nil"/>
        </w:pBdr>
        <w:jc w:val="center"/>
        <w:rPr>
          <w:del w:id="2744" w:author="tim liptrot" w:date="2020-05-12T11:44:00Z"/>
          <w:i/>
          <w:color w:val="000000"/>
        </w:rPr>
      </w:pPr>
      <w:del w:id="2745" w:author="tim liptrot" w:date="2020-05-12T11:44:00Z">
        <w:r w:rsidRPr="001F7909" w:rsidDel="00B70040">
          <w:rPr>
            <w:noProof/>
            <w:lang w:val="fr-FR" w:eastAsia="fr-FR"/>
          </w:rPr>
          <w:drawing>
            <wp:inline distT="0" distB="0" distL="0" distR="0" wp14:anchorId="63E4BA8F" wp14:editId="5F9A83D5">
              <wp:extent cx="5760085" cy="1292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1292860"/>
                      </a:xfrm>
                      <a:prstGeom prst="rect">
                        <a:avLst/>
                      </a:prstGeom>
                    </pic:spPr>
                  </pic:pic>
                </a:graphicData>
              </a:graphic>
            </wp:inline>
          </w:drawing>
        </w:r>
      </w:del>
    </w:p>
    <w:p w14:paraId="45C05998" w14:textId="5084BA7B" w:rsidR="00505867" w:rsidRPr="001F7909" w:rsidDel="00B70040" w:rsidRDefault="00505867" w:rsidP="00974B61">
      <w:pPr>
        <w:pBdr>
          <w:top w:val="nil"/>
          <w:left w:val="nil"/>
          <w:bottom w:val="nil"/>
          <w:right w:val="nil"/>
          <w:between w:val="nil"/>
        </w:pBdr>
        <w:jc w:val="center"/>
        <w:rPr>
          <w:del w:id="2746" w:author="tim liptrot" w:date="2020-05-12T11:44:00Z"/>
          <w:iCs/>
          <w:color w:val="000000"/>
        </w:rPr>
      </w:pPr>
      <w:commentRangeStart w:id="2747"/>
      <w:commentRangeStart w:id="2748"/>
      <w:commentRangeStart w:id="2749"/>
      <w:commentRangeStart w:id="2750"/>
      <w:del w:id="2751" w:author="tim liptrot" w:date="2020-05-12T11:44:00Z">
        <w:r w:rsidRPr="001F7909" w:rsidDel="00B70040">
          <w:rPr>
            <w:iCs/>
            <w:color w:val="000000"/>
          </w:rPr>
          <w:delText>Figure 1</w:delText>
        </w:r>
        <w:commentRangeEnd w:id="2747"/>
        <w:r w:rsidR="00A32FF4" w:rsidDel="00B70040">
          <w:rPr>
            <w:rStyle w:val="CommentReference"/>
          </w:rPr>
          <w:commentReference w:id="2747"/>
        </w:r>
        <w:commentRangeEnd w:id="2748"/>
        <w:r w:rsidR="008364D8" w:rsidDel="00B70040">
          <w:rPr>
            <w:rStyle w:val="CommentReference"/>
          </w:rPr>
          <w:commentReference w:id="2748"/>
        </w:r>
        <w:r w:rsidRPr="001F7909" w:rsidDel="00B70040">
          <w:rPr>
            <w:iCs/>
            <w:color w:val="000000"/>
          </w:rPr>
          <w:delText xml:space="preserve">: </w:delText>
        </w:r>
        <w:r w:rsidR="00F117E0" w:rsidRPr="001F7909" w:rsidDel="00B70040">
          <w:rPr>
            <w:iCs/>
            <w:color w:val="000000"/>
          </w:rPr>
          <w:delText>This map shows the average NDVI for the year of 2010 and 2019 using Landsat data near Disa city</w:delText>
        </w:r>
        <w:r w:rsidRPr="001F7909" w:rsidDel="00B70040">
          <w:rPr>
            <w:iCs/>
            <w:color w:val="000000"/>
          </w:rPr>
          <w:delText xml:space="preserve">. The Sabih Al-Masri farms are the circular farms in the southeast corner. The local farms are the more irregular shapes slightly north an east. The change in the cropped area is consistent with the MWI’s claim that the </w:delText>
        </w:r>
        <w:r w:rsidR="001F7909" w:rsidDel="00B70040">
          <w:rPr>
            <w:iCs/>
            <w:color w:val="000000"/>
          </w:rPr>
          <w:delText>Sabih Al-</w:delText>
        </w:r>
        <w:r w:rsidRPr="001F7909" w:rsidDel="00B70040">
          <w:rPr>
            <w:iCs/>
            <w:color w:val="000000"/>
          </w:rPr>
          <w:delText>Masri farms were compelled to reduce water use</w:delText>
        </w:r>
        <w:r w:rsidR="00F117E0" w:rsidRPr="001F7909" w:rsidDel="00B70040">
          <w:rPr>
            <w:iCs/>
            <w:color w:val="000000"/>
          </w:rPr>
          <w:delText xml:space="preserve"> by 15 MCM and other farms were unaffected</w:delText>
        </w:r>
        <w:r w:rsidRPr="001F7909" w:rsidDel="00B70040">
          <w:rPr>
            <w:iCs/>
            <w:color w:val="000000"/>
          </w:rPr>
          <w:delText>.</w:delText>
        </w:r>
        <w:r w:rsidR="00F117E0" w:rsidRPr="001F7909" w:rsidDel="00B70040">
          <w:rPr>
            <w:iCs/>
            <w:color w:val="000000"/>
          </w:rPr>
          <w:delText xml:space="preserve"> The </w:delText>
        </w:r>
        <w:r w:rsidR="001F7909" w:rsidDel="00B70040">
          <w:rPr>
            <w:iCs/>
            <w:color w:val="000000"/>
          </w:rPr>
          <w:delText>gre</w:delText>
        </w:r>
        <w:r w:rsidR="00F117E0" w:rsidRPr="001F7909" w:rsidDel="00B70040">
          <w:rPr>
            <w:iCs/>
            <w:color w:val="000000"/>
          </w:rPr>
          <w:delText xml:space="preserve">y background in the 2019 </w:delText>
        </w:r>
        <w:r w:rsidR="001F7909" w:rsidRPr="001F7909" w:rsidDel="00B70040">
          <w:rPr>
            <w:iCs/>
            <w:color w:val="000000"/>
          </w:rPr>
          <w:delText xml:space="preserve">image represent </w:delText>
        </w:r>
        <w:commentRangeEnd w:id="2749"/>
        <w:r w:rsidR="006D5DB6" w:rsidDel="00B70040">
          <w:rPr>
            <w:rStyle w:val="CommentReference"/>
          </w:rPr>
          <w:commentReference w:id="2749"/>
        </w:r>
        <w:commentRangeEnd w:id="2750"/>
        <w:r w:rsidR="00CE5AE7" w:rsidDel="00B70040">
          <w:rPr>
            <w:rStyle w:val="CommentReference"/>
          </w:rPr>
          <w:commentReference w:id="2750"/>
        </w:r>
      </w:del>
    </w:p>
    <w:p w14:paraId="25309014" w14:textId="24BB598F" w:rsidR="00505867" w:rsidRPr="001F7909" w:rsidDel="00B70040" w:rsidRDefault="00F117E0" w:rsidP="00974B61">
      <w:pPr>
        <w:pBdr>
          <w:top w:val="nil"/>
          <w:left w:val="nil"/>
          <w:bottom w:val="nil"/>
          <w:right w:val="nil"/>
          <w:between w:val="nil"/>
        </w:pBdr>
        <w:jc w:val="center"/>
        <w:rPr>
          <w:del w:id="2752" w:author="tim liptrot" w:date="2020-05-12T11:44:00Z"/>
          <w:iCs/>
          <w:color w:val="000000"/>
        </w:rPr>
      </w:pPr>
      <w:del w:id="2753" w:author="tim liptrot" w:date="2020-05-12T11:44:00Z">
        <w:r w:rsidRPr="001F7909" w:rsidDel="00B70040">
          <w:rPr>
            <w:noProof/>
            <w:lang w:val="fr-FR" w:eastAsia="fr-FR"/>
          </w:rPr>
          <w:drawing>
            <wp:inline distT="0" distB="0" distL="0" distR="0" wp14:anchorId="721DABB0" wp14:editId="5E168A96">
              <wp:extent cx="4714875" cy="138312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6583" cy="1392422"/>
                      </a:xfrm>
                      <a:prstGeom prst="rect">
                        <a:avLst/>
                      </a:prstGeom>
                    </pic:spPr>
                  </pic:pic>
                </a:graphicData>
              </a:graphic>
            </wp:inline>
          </w:drawing>
        </w:r>
      </w:del>
    </w:p>
    <w:p w14:paraId="21CF8671" w14:textId="240FAEC4" w:rsidR="00F117E0" w:rsidRPr="001F7909" w:rsidDel="00B70040" w:rsidRDefault="00F117E0" w:rsidP="00974B61">
      <w:pPr>
        <w:pBdr>
          <w:top w:val="nil"/>
          <w:left w:val="nil"/>
          <w:bottom w:val="nil"/>
          <w:right w:val="nil"/>
          <w:between w:val="nil"/>
        </w:pBdr>
        <w:jc w:val="center"/>
        <w:rPr>
          <w:del w:id="2754" w:author="tim liptrot" w:date="2020-05-12T11:44:00Z"/>
          <w:iCs/>
          <w:color w:val="000000"/>
        </w:rPr>
      </w:pPr>
      <w:del w:id="2755" w:author="tim liptrot" w:date="2020-05-12T11:44:00Z">
        <w:r w:rsidRPr="001F7909" w:rsidDel="00B70040">
          <w:rPr>
            <w:iCs/>
            <w:color w:val="000000"/>
          </w:rPr>
          <w:delText>Figure 2: This map shows the average NDVI for the years 2010 and 2019 using Landsat data in the Mudawara area. The massive reduction in the cropped area confirms the MWI’s account.</w:delText>
        </w:r>
      </w:del>
    </w:p>
    <w:p w14:paraId="00000055" w14:textId="716D6403" w:rsidR="00925A3D" w:rsidRPr="001F7909" w:rsidDel="00B70040" w:rsidRDefault="00516699" w:rsidP="00974B61">
      <w:pPr>
        <w:pBdr>
          <w:top w:val="nil"/>
          <w:left w:val="nil"/>
          <w:bottom w:val="nil"/>
          <w:right w:val="nil"/>
          <w:between w:val="nil"/>
        </w:pBdr>
        <w:rPr>
          <w:del w:id="2756" w:author="tim liptrot" w:date="2020-05-12T11:44:00Z"/>
          <w:color w:val="000000"/>
        </w:rPr>
      </w:pPr>
      <w:del w:id="2757" w:author="tim liptrot" w:date="2020-05-12T11:44:00Z">
        <w:r w:rsidRPr="001F7909" w:rsidDel="00B70040">
          <w:rPr>
            <w:i/>
            <w:color w:val="000000"/>
          </w:rPr>
          <w:delText>Closure and the local population</w:delText>
        </w:r>
      </w:del>
    </w:p>
    <w:p w14:paraId="00000056" w14:textId="4038084F" w:rsidR="00925A3D" w:rsidRPr="001F7909" w:rsidDel="00B70040" w:rsidRDefault="00516699" w:rsidP="00974B61">
      <w:pPr>
        <w:pBdr>
          <w:top w:val="nil"/>
          <w:left w:val="nil"/>
          <w:bottom w:val="nil"/>
          <w:right w:val="nil"/>
          <w:between w:val="nil"/>
        </w:pBdr>
        <w:rPr>
          <w:del w:id="2758" w:author="tim liptrot" w:date="2020-05-12T11:44:00Z"/>
          <w:color w:val="000000"/>
        </w:rPr>
      </w:pPr>
      <w:commentRangeStart w:id="2759"/>
      <w:commentRangeStart w:id="2760"/>
      <w:del w:id="2761" w:author="tim liptrot" w:date="2020-05-12T11:44:00Z">
        <w:r w:rsidRPr="001F7909" w:rsidDel="00B70040">
          <w:rPr>
            <w:color w:val="000000"/>
          </w:rPr>
          <w:delText xml:space="preserve">While the water might be used and reused efficiently in the north, the effect of the farm closure had a negative effect on the local population, </w:delText>
        </w:r>
        <w:r w:rsidRPr="00B26376" w:rsidDel="00B70040">
          <w:rPr>
            <w:color w:val="000000"/>
          </w:rPr>
          <w:delText xml:space="preserve">mostly </w:delText>
        </w:r>
        <w:commentRangeEnd w:id="2759"/>
        <w:r w:rsidR="006D5DB6" w:rsidDel="00B70040">
          <w:rPr>
            <w:rStyle w:val="CommentReference"/>
          </w:rPr>
          <w:commentReference w:id="2759"/>
        </w:r>
        <w:commentRangeEnd w:id="2760"/>
        <w:r w:rsidR="00CE5AE7" w:rsidDel="00B70040">
          <w:rPr>
            <w:rStyle w:val="CommentReference"/>
          </w:rPr>
          <w:commentReference w:id="2760"/>
        </w:r>
        <w:r w:rsidR="001F7909" w:rsidRPr="00B26376" w:rsidDel="00B70040">
          <w:rPr>
            <w:color w:val="000000"/>
          </w:rPr>
          <w:delText>Bedouin</w:delText>
        </w:r>
        <w:r w:rsidRPr="001F7909" w:rsidDel="00B70040">
          <w:rPr>
            <w:color w:val="000000"/>
          </w:rPr>
          <w:delText xml:space="preserve"> Jordanians (Borecky, 2019). Despite the agribusinesses practices of hiring foreign workers these communities had a positive view of Sabih AL-Masri. The agribusinesses provided seasonal work, access to food that the agribusinesses would throw away, and access to water and wasted plant parts to use as fodder for their animals. From the perspective of the </w:delText>
        </w:r>
        <w:r w:rsidR="001F7909" w:rsidRPr="001F7909" w:rsidDel="00B70040">
          <w:rPr>
            <w:color w:val="000000"/>
          </w:rPr>
          <w:delText>Bedouin</w:delText>
        </w:r>
        <w:r w:rsidRPr="001F7909" w:rsidDel="00B70040">
          <w:rPr>
            <w:color w:val="000000"/>
          </w:rPr>
          <w:delText xml:space="preserve">, the farms disappeared one day, leaving a ghost-town. The closure increased pressure on young people from the community to migrate, with fewer pastoral or work opportunities. Even </w:delText>
        </w:r>
        <w:r w:rsidR="001F7909" w:rsidRPr="001F7909" w:rsidDel="00B70040">
          <w:rPr>
            <w:color w:val="000000"/>
          </w:rPr>
          <w:delText>Bedouin</w:delText>
        </w:r>
        <w:r w:rsidRPr="001F7909" w:rsidDel="00B70040">
          <w:rPr>
            <w:color w:val="000000"/>
          </w:rPr>
          <w:delText xml:space="preserve"> people of unaffected communities in the area, like the tourism workers in Wadi Rum, felt a duty to relate this story to researchers.</w:delText>
        </w:r>
      </w:del>
    </w:p>
    <w:p w14:paraId="00000057" w14:textId="469B983F" w:rsidR="00925A3D" w:rsidRPr="001F7909" w:rsidDel="00B70040" w:rsidRDefault="00516699" w:rsidP="00974B61">
      <w:pPr>
        <w:pBdr>
          <w:top w:val="nil"/>
          <w:left w:val="nil"/>
          <w:bottom w:val="nil"/>
          <w:right w:val="nil"/>
          <w:between w:val="nil"/>
        </w:pBdr>
        <w:rPr>
          <w:del w:id="2762" w:author="tim liptrot" w:date="2020-05-12T11:44:00Z"/>
          <w:color w:val="000000"/>
        </w:rPr>
      </w:pPr>
      <w:del w:id="2763" w:author="tim liptrot" w:date="2020-05-12T11:44:00Z">
        <w:r w:rsidRPr="001F7909" w:rsidDel="00B70040">
          <w:rPr>
            <w:color w:val="000000"/>
          </w:rPr>
          <w:delText xml:space="preserve">During the construction of the pipeline, there were armed attacks on the workers constructing the pipelines, which at one point suspended work for over a month. In 2019, during the writing of this article, a series of further attacks were committed. Attacks first targeted a pumping station near </w:delText>
        </w:r>
        <w:r w:rsidRPr="001F7909" w:rsidDel="00B70040">
          <w:delText>M</w:delText>
        </w:r>
        <w:r w:rsidRPr="001F7909" w:rsidDel="00B70040">
          <w:rPr>
            <w:color w:val="000000"/>
          </w:rPr>
          <w:delText>udawara</w:delText>
        </w:r>
        <w:r w:rsidR="001F7909" w:rsidDel="00B70040">
          <w:rPr>
            <w:color w:val="000000"/>
          </w:rPr>
          <w:delText xml:space="preserve"> and reduced the flow north </w:delText>
        </w:r>
        <w:r w:rsidRPr="001F7909" w:rsidDel="00B70040">
          <w:rPr>
            <w:color w:val="000000"/>
          </w:rPr>
          <w:delText xml:space="preserve">by 11% (Namrouqa 2019a). </w:delText>
        </w:r>
        <w:r w:rsidR="00A67711" w:rsidDel="00B70040">
          <w:rPr>
            <w:color w:val="000000"/>
          </w:rPr>
          <w:delText>According to state-owned news, i</w:delText>
        </w:r>
        <w:r w:rsidRPr="001F7909" w:rsidDel="00B70040">
          <w:rPr>
            <w:color w:val="000000"/>
          </w:rPr>
          <w:delText>n August, the attacks escalated and the pipeline itself was targeted in an attack “planned well ahead of time (....) required specialised knowledge and equipment” (</w:delText>
        </w:r>
        <w:commentRangeStart w:id="2764"/>
        <w:commentRangeStart w:id="2765"/>
        <w:r w:rsidRPr="001F7909" w:rsidDel="00B70040">
          <w:rPr>
            <w:color w:val="000000"/>
          </w:rPr>
          <w:delText>Namrouqa, 2019b</w:delText>
        </w:r>
        <w:commentRangeEnd w:id="2764"/>
        <w:r w:rsidR="006D5DB6" w:rsidDel="00B70040">
          <w:rPr>
            <w:rStyle w:val="CommentReference"/>
          </w:rPr>
          <w:commentReference w:id="2764"/>
        </w:r>
        <w:commentRangeEnd w:id="2765"/>
        <w:r w:rsidR="00CE5AE7" w:rsidDel="00B70040">
          <w:rPr>
            <w:rStyle w:val="CommentReference"/>
          </w:rPr>
          <w:commentReference w:id="2765"/>
        </w:r>
        <w:r w:rsidRPr="001F7909" w:rsidDel="00B70040">
          <w:rPr>
            <w:color w:val="000000"/>
          </w:rPr>
          <w:delText xml:space="preserve">). </w:delText>
        </w:r>
        <w:r w:rsidR="00A67711" w:rsidDel="00B70040">
          <w:rPr>
            <w:color w:val="000000"/>
          </w:rPr>
          <w:delText>It is possible</w:delText>
        </w:r>
        <w:r w:rsidRPr="001F7909" w:rsidDel="00B70040">
          <w:rPr>
            <w:color w:val="000000"/>
          </w:rPr>
          <w:delText xml:space="preserve"> that the perpetrators of these attacks are doing so in sympathy</w:delText>
        </w:r>
        <w:r w:rsidR="00F117E0" w:rsidRPr="001F7909" w:rsidDel="00B70040">
          <w:rPr>
            <w:color w:val="000000"/>
          </w:rPr>
          <w:delText xml:space="preserve"> with the communities in Mudawa</w:delText>
        </w:r>
        <w:r w:rsidRPr="001F7909" w:rsidDel="00B70040">
          <w:rPr>
            <w:color w:val="000000"/>
          </w:rPr>
          <w:delText>ra whose resources were affect</w:delText>
        </w:r>
        <w:r w:rsidR="00A67711" w:rsidDel="00B70040">
          <w:rPr>
            <w:color w:val="000000"/>
          </w:rPr>
          <w:delText>ed by the farm closings of 2011.</w:delText>
        </w:r>
      </w:del>
    </w:p>
    <w:p w14:paraId="00000058" w14:textId="4C792186" w:rsidR="00925A3D" w:rsidRPr="001F7909" w:rsidDel="00B70040" w:rsidRDefault="00516699" w:rsidP="00974B61">
      <w:pPr>
        <w:pBdr>
          <w:top w:val="nil"/>
          <w:left w:val="nil"/>
          <w:bottom w:val="nil"/>
          <w:right w:val="nil"/>
          <w:between w:val="nil"/>
        </w:pBdr>
        <w:rPr>
          <w:del w:id="2766" w:author="tim liptrot" w:date="2020-05-12T11:44:00Z"/>
          <w:color w:val="000000"/>
        </w:rPr>
      </w:pPr>
      <w:commentRangeStart w:id="2767"/>
      <w:commentRangeStart w:id="2768"/>
      <w:del w:id="2769" w:author="tim liptrot" w:date="2020-05-12T11:44:00Z">
        <w:r w:rsidRPr="001F7909" w:rsidDel="00B70040">
          <w:rPr>
            <w:color w:val="000000"/>
          </w:rPr>
          <w:delText xml:space="preserve">Komakech </w:delText>
        </w:r>
        <w:commentRangeStart w:id="2770"/>
        <w:r w:rsidRPr="001F7909" w:rsidDel="00B70040">
          <w:rPr>
            <w:color w:val="000000"/>
          </w:rPr>
          <w:delText xml:space="preserve">et all </w:delText>
        </w:r>
        <w:commentRangeEnd w:id="2767"/>
        <w:commentRangeEnd w:id="2770"/>
        <w:r w:rsidR="00712607" w:rsidDel="00B70040">
          <w:rPr>
            <w:rStyle w:val="CommentReference"/>
          </w:rPr>
          <w:commentReference w:id="2767"/>
        </w:r>
        <w:r w:rsidR="006D5DB6" w:rsidDel="00B70040">
          <w:rPr>
            <w:rStyle w:val="CommentReference"/>
          </w:rPr>
          <w:commentReference w:id="2770"/>
        </w:r>
      </w:del>
      <w:customXmlDelRangeStart w:id="2771" w:author="tim liptrot" w:date="2020-05-12T11:44:00Z"/>
      <w:sdt>
        <w:sdtPr>
          <w:tag w:val="goog_rdk_54"/>
          <w:id w:val="-2111189407"/>
        </w:sdtPr>
        <w:sdtContent>
          <w:customXmlDelRangeEnd w:id="2771"/>
          <w:customXmlDelRangeStart w:id="2772" w:author="tim liptrot" w:date="2020-05-12T11:44:00Z"/>
        </w:sdtContent>
      </w:sdt>
      <w:customXmlDelRangeEnd w:id="2772"/>
      <w:del w:id="2773" w:author="tim liptrot" w:date="2020-05-12T11:44:00Z">
        <w:r w:rsidRPr="001F7909" w:rsidDel="00B70040">
          <w:rPr>
            <w:color w:val="000000"/>
          </w:rPr>
          <w:delText xml:space="preserve">observed in Tanzania how growing cities dispossessed both small farmers </w:delText>
        </w:r>
        <w:commentRangeEnd w:id="2768"/>
        <w:r w:rsidR="00712607" w:rsidDel="00B70040">
          <w:rPr>
            <w:rStyle w:val="CommentReference"/>
          </w:rPr>
          <w:commentReference w:id="2768"/>
        </w:r>
        <w:r w:rsidRPr="001F7909" w:rsidDel="00B70040">
          <w:rPr>
            <w:color w:val="000000"/>
          </w:rPr>
          <w:delText xml:space="preserve">and agribusinesses of their water when pumping stations were inserted upstream of the farmers (2012). Scott et al documented transfer by government order to shift entitlements to reservoirs in </w:delText>
        </w:r>
        <w:r w:rsidR="001F7909" w:rsidRPr="001F7909" w:rsidDel="00B70040">
          <w:rPr>
            <w:color w:val="000000"/>
          </w:rPr>
          <w:delText>India</w:delText>
        </w:r>
        <w:r w:rsidRPr="001F7909" w:rsidDel="00B70040">
          <w:rPr>
            <w:color w:val="000000"/>
          </w:rPr>
          <w:delText xml:space="preserve"> (2010). </w:delText>
        </w:r>
        <w:commentRangeStart w:id="2774"/>
        <w:r w:rsidRPr="001F7909" w:rsidDel="00B70040">
          <w:rPr>
            <w:color w:val="000000"/>
          </w:rPr>
          <w:delText>In this case</w:delText>
        </w:r>
        <w:commentRangeEnd w:id="2774"/>
        <w:r w:rsidR="006D5DB6" w:rsidDel="00B70040">
          <w:rPr>
            <w:rStyle w:val="CommentReference"/>
          </w:rPr>
          <w:commentReference w:id="2774"/>
        </w:r>
        <w:r w:rsidRPr="001F7909" w:rsidDel="00B70040">
          <w:rPr>
            <w:color w:val="000000"/>
          </w:rPr>
          <w:delText xml:space="preserve">, transfer occurred through groundwater regulation. Other than the different mechanisms, the case fits within the broader pattern of rural to urban transfer by administrative decisions: domestic consumption is given both legal and political priority, alongside arguments about efficient use. Several authors have commented on the lack of compensation vulnerable rural communities affected by these transfers. </w:delText>
        </w:r>
        <w:commentRangeStart w:id="2775"/>
        <w:commentRangeStart w:id="2776"/>
        <w:r w:rsidRPr="001F7909" w:rsidDel="00B70040">
          <w:rPr>
            <w:color w:val="000000"/>
          </w:rPr>
          <w:delText xml:space="preserve">The current attacks on the pipeline </w:delText>
        </w:r>
        <w:commentRangeStart w:id="2777"/>
        <w:commentRangeStart w:id="2778"/>
        <w:r w:rsidRPr="001F7909" w:rsidDel="00B70040">
          <w:rPr>
            <w:color w:val="000000"/>
          </w:rPr>
          <w:delText xml:space="preserve">may be a result </w:delText>
        </w:r>
        <w:commentRangeEnd w:id="2777"/>
        <w:r w:rsidR="006D5DB6" w:rsidDel="00B70040">
          <w:rPr>
            <w:rStyle w:val="CommentReference"/>
          </w:rPr>
          <w:commentReference w:id="2777"/>
        </w:r>
        <w:commentRangeEnd w:id="2778"/>
        <w:r w:rsidR="00393C50" w:rsidDel="00B70040">
          <w:rPr>
            <w:rStyle w:val="CommentReference"/>
          </w:rPr>
          <w:commentReference w:id="2778"/>
        </w:r>
        <w:r w:rsidRPr="001F7909" w:rsidDel="00B70040">
          <w:rPr>
            <w:color w:val="000000"/>
          </w:rPr>
          <w:delText>of a lack of meaningful compensation for the pastoralists indirectly affected by the dispossession of the local agribusinesses.</w:delText>
        </w:r>
        <w:commentRangeEnd w:id="2775"/>
        <w:r w:rsidR="006D2E50" w:rsidDel="00B70040">
          <w:rPr>
            <w:rStyle w:val="CommentReference"/>
          </w:rPr>
          <w:commentReference w:id="2775"/>
        </w:r>
        <w:commentRangeEnd w:id="2776"/>
        <w:r w:rsidR="00393C50" w:rsidDel="00B70040">
          <w:rPr>
            <w:rStyle w:val="CommentReference"/>
          </w:rPr>
          <w:commentReference w:id="2776"/>
        </w:r>
      </w:del>
    </w:p>
    <w:p w14:paraId="00000059" w14:textId="5F52F05A" w:rsidR="00925A3D" w:rsidRPr="001F7909" w:rsidDel="00B70040" w:rsidRDefault="001F7909" w:rsidP="00974B61">
      <w:pPr>
        <w:pBdr>
          <w:top w:val="nil"/>
          <w:left w:val="nil"/>
          <w:bottom w:val="nil"/>
          <w:right w:val="nil"/>
          <w:between w:val="nil"/>
        </w:pBdr>
        <w:rPr>
          <w:del w:id="2779" w:author="tim liptrot" w:date="2020-05-12T11:44:00Z"/>
          <w:color w:val="000000"/>
        </w:rPr>
      </w:pPr>
      <w:commentRangeStart w:id="2780"/>
      <w:commentRangeStart w:id="2781"/>
      <w:del w:id="2782" w:author="tim liptrot" w:date="2020-05-12T11:44:00Z">
        <w:r w:rsidDel="00B70040">
          <w:rPr>
            <w:b/>
            <w:color w:val="000000"/>
          </w:rPr>
          <w:delText>Case Study 2 Azraq and Amman-Zarqa</w:delText>
        </w:r>
        <w:commentRangeEnd w:id="2780"/>
        <w:r w:rsidR="003F12D0" w:rsidDel="00B70040">
          <w:rPr>
            <w:rStyle w:val="CommentReference"/>
          </w:rPr>
          <w:commentReference w:id="2780"/>
        </w:r>
        <w:commentRangeEnd w:id="2781"/>
        <w:r w:rsidR="00393C50" w:rsidDel="00B70040">
          <w:rPr>
            <w:rStyle w:val="CommentReference"/>
          </w:rPr>
          <w:commentReference w:id="2781"/>
        </w:r>
      </w:del>
    </w:p>
    <w:p w14:paraId="0000005A" w14:textId="74F00EA0" w:rsidR="00925A3D" w:rsidRPr="001F7909" w:rsidDel="00B70040" w:rsidRDefault="00516699" w:rsidP="00974B61">
      <w:pPr>
        <w:pBdr>
          <w:top w:val="nil"/>
          <w:left w:val="nil"/>
          <w:bottom w:val="nil"/>
          <w:right w:val="nil"/>
          <w:between w:val="nil"/>
        </w:pBdr>
        <w:rPr>
          <w:del w:id="2783" w:author="tim liptrot" w:date="2020-05-12T11:44:00Z"/>
          <w:color w:val="000000"/>
        </w:rPr>
      </w:pPr>
      <w:del w:id="2784" w:author="tim liptrot" w:date="2020-05-12T11:44:00Z">
        <w:r w:rsidRPr="001F7909" w:rsidDel="00B70040">
          <w:rPr>
            <w:color w:val="000000"/>
          </w:rPr>
          <w:delText>While in Disi transfer occurred through “administrative decree”, in the highlands of north Jordan pricing, licensing and fees were the main mechanisms employed. The highlands of north Jordan contain the largest part of Jordan’s groundwater agriculture, but also the largest consumers of domestic water, particularly the capital Amman (Jordan National Water Strategy, 2016). The area contains the most of Jordan’s renewable aquifers, but has seen declining water tables and increasing salinity rates. A recent study by USAID found that the saturated aquifer thickness in the north Jordan aquifers as a whole is projected to decline by 30 to 40 % by 2030.</w:delText>
        </w:r>
      </w:del>
    </w:p>
    <w:p w14:paraId="0000005B" w14:textId="18AF22D3" w:rsidR="00925A3D" w:rsidRPr="001F7909" w:rsidDel="00B70040" w:rsidRDefault="00516699" w:rsidP="00974B61">
      <w:pPr>
        <w:pBdr>
          <w:top w:val="nil"/>
          <w:left w:val="nil"/>
          <w:bottom w:val="nil"/>
          <w:right w:val="nil"/>
          <w:between w:val="nil"/>
        </w:pBdr>
        <w:rPr>
          <w:del w:id="2785" w:author="tim liptrot" w:date="2020-05-12T11:44:00Z"/>
          <w:color w:val="000000"/>
        </w:rPr>
      </w:pPr>
      <w:del w:id="2786" w:author="tim liptrot" w:date="2020-05-12T11:44:00Z">
        <w:r w:rsidRPr="001F7909" w:rsidDel="00B70040">
          <w:rPr>
            <w:color w:val="000000"/>
          </w:rPr>
          <w:delText xml:space="preserve">The global record on regulation of heavily </w:delText>
        </w:r>
        <w:r w:rsidR="001F7909" w:rsidDel="00B70040">
          <w:rPr>
            <w:color w:val="000000"/>
          </w:rPr>
          <w:delText>over-</w:delText>
        </w:r>
        <w:r w:rsidR="001F7909" w:rsidRPr="001F7909" w:rsidDel="00B70040">
          <w:rPr>
            <w:color w:val="000000"/>
          </w:rPr>
          <w:delText>drafted</w:delText>
        </w:r>
        <w:r w:rsidRPr="001F7909" w:rsidDel="00B70040">
          <w:rPr>
            <w:color w:val="000000"/>
          </w:rPr>
          <w:delText xml:space="preserve"> aquifers like those in the highlands contains few success stories, and no country has ever reduced such aquifers to sustainable levels “through the mere use of policy instruments” (</w:delText>
        </w:r>
        <w:r w:rsidR="00C35648" w:rsidDel="00B70040">
          <w:rPr>
            <w:color w:val="000000"/>
          </w:rPr>
          <w:delText xml:space="preserve">Molle </w:delText>
        </w:r>
        <w:commentRangeStart w:id="2787"/>
        <w:r w:rsidR="00C35648" w:rsidDel="00B70040">
          <w:rPr>
            <w:color w:val="000000"/>
          </w:rPr>
          <w:delText>et al</w:delText>
        </w:r>
      </w:del>
      <w:del w:id="2788" w:author="tim liptrot" w:date="2020-05-01T19:28:00Z">
        <w:r w:rsidR="00C35648" w:rsidDel="00C56291">
          <w:rPr>
            <w:color w:val="000000"/>
          </w:rPr>
          <w:delText>l</w:delText>
        </w:r>
        <w:commentRangeEnd w:id="2787"/>
        <w:r w:rsidR="006D5DB6" w:rsidDel="00C56291">
          <w:rPr>
            <w:rStyle w:val="CommentReference"/>
          </w:rPr>
          <w:commentReference w:id="2787"/>
        </w:r>
        <w:r w:rsidR="00C35648" w:rsidDel="00C56291">
          <w:rPr>
            <w:color w:val="000000"/>
          </w:rPr>
          <w:delText>,</w:delText>
        </w:r>
      </w:del>
      <w:del w:id="2789" w:author="tim liptrot" w:date="2020-05-12T11:44:00Z">
        <w:r w:rsidR="00C35648" w:rsidDel="00B70040">
          <w:rPr>
            <w:color w:val="000000"/>
          </w:rPr>
          <w:delText xml:space="preserve"> 2017</w:delText>
        </w:r>
        <w:r w:rsidRPr="001F7909" w:rsidDel="00B70040">
          <w:rPr>
            <w:color w:val="000000"/>
          </w:rPr>
          <w:delText>). A reduction in the rate of expansion of groundwater usage is more plausible than a drastic reduction as seen in the Disi, given the high degree of overexploitation and the greater number and diversity of farmers.</w:delText>
        </w:r>
      </w:del>
    </w:p>
    <w:p w14:paraId="0000005C" w14:textId="4DFC82EC" w:rsidR="00925A3D" w:rsidRPr="001F7909" w:rsidDel="00B70040" w:rsidRDefault="00516699" w:rsidP="00974B61">
      <w:pPr>
        <w:pBdr>
          <w:top w:val="nil"/>
          <w:left w:val="nil"/>
          <w:bottom w:val="nil"/>
          <w:right w:val="nil"/>
          <w:between w:val="nil"/>
        </w:pBdr>
        <w:rPr>
          <w:del w:id="2790" w:author="tim liptrot" w:date="2020-05-12T11:44:00Z"/>
          <w:color w:val="000000"/>
        </w:rPr>
      </w:pPr>
      <w:del w:id="2791" w:author="tim liptrot" w:date="2020-05-12T11:44:00Z">
        <w:r w:rsidRPr="001F7909" w:rsidDel="00B70040">
          <w:rPr>
            <w:color w:val="000000"/>
          </w:rPr>
          <w:delText xml:space="preserve">There is some evidence of a greater degree of interest on the part of the state in reducing </w:delText>
        </w:r>
        <w:commentRangeStart w:id="2792"/>
        <w:r w:rsidRPr="001F7909" w:rsidDel="00B70040">
          <w:rPr>
            <w:color w:val="000000"/>
          </w:rPr>
          <w:delText xml:space="preserve">abstraction in Jordan than in most countries. One group of international experts described </w:delText>
        </w:r>
        <w:commentRangeEnd w:id="2792"/>
        <w:r w:rsidR="00712607" w:rsidDel="00B70040">
          <w:rPr>
            <w:rStyle w:val="CommentReference"/>
          </w:rPr>
          <w:commentReference w:id="2792"/>
        </w:r>
        <w:r w:rsidRPr="001F7909" w:rsidDel="00B70040">
          <w:rPr>
            <w:color w:val="000000"/>
          </w:rPr>
          <w:delText xml:space="preserve">Jordan’s policies after 2013 as showing “unprecedented resolve and political </w:delText>
        </w:r>
        <w:commentRangeStart w:id="2793"/>
        <w:commentRangeStart w:id="2794"/>
        <w:r w:rsidRPr="001F7909" w:rsidDel="00B70040">
          <w:rPr>
            <w:color w:val="000000"/>
          </w:rPr>
          <w:delText>will</w:delText>
        </w:r>
        <w:commentRangeEnd w:id="2793"/>
        <w:commentRangeEnd w:id="2794"/>
        <w:r w:rsidR="00712607" w:rsidDel="00B70040">
          <w:rPr>
            <w:rStyle w:val="CommentReference"/>
          </w:rPr>
          <w:commentReference w:id="2793"/>
        </w:r>
        <w:r w:rsidR="006D5DB6" w:rsidDel="00B70040">
          <w:rPr>
            <w:rStyle w:val="CommentReference"/>
          </w:rPr>
          <w:commentReference w:id="2794"/>
        </w:r>
        <w:r w:rsidRPr="001F7909" w:rsidDel="00B70040">
          <w:rPr>
            <w:color w:val="000000"/>
          </w:rPr>
          <w:delText xml:space="preserve">.” Jordan is one of very few countries “with numerous and disperse agricultural wells” to charge volumetric fees for groundwater. These fees </w:delText>
        </w:r>
        <w:commentRangeStart w:id="2795"/>
        <w:r w:rsidRPr="001F7909" w:rsidDel="00B70040">
          <w:rPr>
            <w:color w:val="000000"/>
          </w:rPr>
          <w:delText>were set</w:delText>
        </w:r>
        <w:commentRangeEnd w:id="2795"/>
        <w:r w:rsidR="001746A1" w:rsidDel="00B70040">
          <w:rPr>
            <w:rStyle w:val="CommentReference"/>
          </w:rPr>
          <w:commentReference w:id="2795"/>
        </w:r>
        <w:r w:rsidRPr="001F7909" w:rsidDel="00B70040">
          <w:rPr>
            <w:color w:val="000000"/>
          </w:rPr>
          <w:delText xml:space="preserve"> originally to be so high that no farmer could possible pay them (</w:delText>
        </w:r>
        <w:r w:rsidR="00C35648" w:rsidDel="00B70040">
          <w:rPr>
            <w:color w:val="000000"/>
          </w:rPr>
          <w:delText>Molle et all, 2017</w:delText>
        </w:r>
        <w:r w:rsidRPr="001F7909" w:rsidDel="00B70040">
          <w:rPr>
            <w:color w:val="000000"/>
          </w:rPr>
          <w:delText xml:space="preserve">). Jordan has implemented several original indirect tools, such as blacklisting </w:delText>
        </w:r>
        <w:commentRangeStart w:id="2796"/>
        <w:r w:rsidRPr="001F7909" w:rsidDel="00B70040">
          <w:rPr>
            <w:color w:val="000000"/>
          </w:rPr>
          <w:delText xml:space="preserve">delinquent </w:delText>
        </w:r>
        <w:commentRangeEnd w:id="2796"/>
        <w:r w:rsidR="001746A1" w:rsidDel="00B70040">
          <w:rPr>
            <w:rStyle w:val="CommentReference"/>
          </w:rPr>
          <w:commentReference w:id="2796"/>
        </w:r>
        <w:r w:rsidRPr="001F7909" w:rsidDel="00B70040">
          <w:rPr>
            <w:color w:val="000000"/>
          </w:rPr>
          <w:delText xml:space="preserve">farmers from receiving services from other ministries, using agricultural loans, removing incentives in </w:delText>
        </w:r>
        <w:r w:rsidR="001F7909" w:rsidRPr="001F7909" w:rsidDel="00B70040">
          <w:rPr>
            <w:color w:val="000000"/>
          </w:rPr>
          <w:delText>labour</w:delText>
        </w:r>
        <w:r w:rsidRPr="001F7909" w:rsidDel="00B70040">
          <w:rPr>
            <w:color w:val="000000"/>
          </w:rPr>
          <w:delText xml:space="preserve"> and land policy. The </w:delText>
        </w:r>
        <w:r w:rsidR="001F0732" w:rsidDel="00B70040">
          <w:rPr>
            <w:color w:val="000000"/>
          </w:rPr>
          <w:delText>state</w:delText>
        </w:r>
        <w:r w:rsidRPr="001F7909" w:rsidDel="00B70040">
          <w:rPr>
            <w:color w:val="000000"/>
          </w:rPr>
          <w:delText xml:space="preserve"> has even made high profile naming and blaming campaigns to restore confidence of poor farmers that the rich and connected are being treated equally. The inaccurate data that has plagued regulation is probably partly a result of the “tremendous” pressure placed on MWI and WAJ staff (</w:delText>
        </w:r>
        <w:commentRangeStart w:id="2797"/>
        <w:r w:rsidRPr="001F7909" w:rsidDel="00B70040">
          <w:rPr>
            <w:color w:val="000000"/>
          </w:rPr>
          <w:delText>USAID policy paper</w:delText>
        </w:r>
        <w:commentRangeEnd w:id="2797"/>
        <w:r w:rsidR="001746A1" w:rsidDel="00B70040">
          <w:rPr>
            <w:rStyle w:val="CommentReference"/>
          </w:rPr>
          <w:commentReference w:id="2797"/>
        </w:r>
        <w:r w:rsidRPr="001F7909" w:rsidDel="00B70040">
          <w:rPr>
            <w:color w:val="000000"/>
          </w:rPr>
          <w:delText>). H</w:delText>
        </w:r>
        <w:commentRangeStart w:id="2798"/>
        <w:r w:rsidRPr="001F7909" w:rsidDel="00B70040">
          <w:rPr>
            <w:color w:val="000000"/>
          </w:rPr>
          <w:delText>owever, the greater attention for ministry elites does not necessarily mean that over-abstraction can rolled back or even contained in overused aquifers</w:delText>
        </w:r>
        <w:commentRangeEnd w:id="2798"/>
        <w:r w:rsidR="001746A1" w:rsidDel="00B70040">
          <w:rPr>
            <w:rStyle w:val="CommentReference"/>
          </w:rPr>
          <w:commentReference w:id="2798"/>
        </w:r>
        <w:r w:rsidRPr="001F7909" w:rsidDel="00B70040">
          <w:rPr>
            <w:color w:val="000000"/>
          </w:rPr>
          <w:delText xml:space="preserve">. As we shall see, near insurmountable challenges in the enforcement of even harshly designed and </w:delText>
        </w:r>
        <w:r w:rsidR="001F7909" w:rsidRPr="001F7909" w:rsidDel="00B70040">
          <w:rPr>
            <w:color w:val="000000"/>
          </w:rPr>
          <w:delText>well-funded</w:delText>
        </w:r>
        <w:r w:rsidRPr="001F7909" w:rsidDel="00B70040">
          <w:rPr>
            <w:color w:val="000000"/>
          </w:rPr>
          <w:delText xml:space="preserve"> policies make the possibilities for transfer limited in the northern aquifers.</w:delText>
        </w:r>
      </w:del>
    </w:p>
    <w:p w14:paraId="0000005D" w14:textId="32251EC4" w:rsidR="00925A3D" w:rsidRPr="001F7909" w:rsidDel="00B70040" w:rsidRDefault="00516699" w:rsidP="00974B61">
      <w:pPr>
        <w:pBdr>
          <w:top w:val="nil"/>
          <w:left w:val="nil"/>
          <w:bottom w:val="nil"/>
          <w:right w:val="nil"/>
          <w:between w:val="nil"/>
        </w:pBdr>
        <w:rPr>
          <w:del w:id="2799" w:author="tim liptrot" w:date="2020-05-12T11:44:00Z"/>
          <w:color w:val="000000"/>
        </w:rPr>
      </w:pPr>
      <w:commentRangeStart w:id="2800"/>
      <w:commentRangeStart w:id="2801"/>
      <w:del w:id="2802" w:author="tim liptrot" w:date="2020-05-12T11:44:00Z">
        <w:r w:rsidRPr="001F7909" w:rsidDel="00B70040">
          <w:rPr>
            <w:color w:val="000000"/>
          </w:rPr>
          <w:delText xml:space="preserve">To summarize the depth of the enforcement </w:delText>
        </w:r>
        <w:commentRangeEnd w:id="2800"/>
        <w:r w:rsidR="00712607" w:rsidDel="00B70040">
          <w:rPr>
            <w:rStyle w:val="CommentReference"/>
          </w:rPr>
          <w:commentReference w:id="2800"/>
        </w:r>
        <w:r w:rsidRPr="001F7909" w:rsidDel="00B70040">
          <w:rPr>
            <w:color w:val="000000"/>
          </w:rPr>
          <w:delText>challenges that make reducing over abstraction we describe in detail the context and challenges in one aquifer, Azraq. The Azraq aquifer has a wealth of already existing data about the profile of farmers, regulatory strategies, and farmer resistance. The regulations in Azraq are similar to those applied in all other highland aquifers, as confirmed by both regulators and donor literature (</w:delText>
        </w:r>
        <w:r w:rsidR="00C35648" w:rsidDel="00B70040">
          <w:rPr>
            <w:color w:val="000000"/>
          </w:rPr>
          <w:delText>Interview with government official, 2019</w:delText>
        </w:r>
        <w:r w:rsidRPr="001F7909" w:rsidDel="00B70040">
          <w:rPr>
            <w:color w:val="000000"/>
          </w:rPr>
          <w:delText>) (</w:delText>
        </w:r>
        <w:r w:rsidR="00C35648" w:rsidDel="00B70040">
          <w:rPr>
            <w:color w:val="000000"/>
          </w:rPr>
          <w:delText>Molle et all, 2017</w:delText>
        </w:r>
        <w:r w:rsidRPr="001F7909" w:rsidDel="00B70040">
          <w:rPr>
            <w:color w:val="000000"/>
          </w:rPr>
          <w:delText>)</w:delText>
        </w:r>
        <w:commentRangeEnd w:id="2801"/>
        <w:r w:rsidR="006D5DB6" w:rsidDel="00B70040">
          <w:rPr>
            <w:rStyle w:val="CommentReference"/>
          </w:rPr>
          <w:commentReference w:id="2801"/>
        </w:r>
      </w:del>
    </w:p>
    <w:p w14:paraId="0000005E" w14:textId="6B16760E" w:rsidR="00925A3D" w:rsidRPr="001F7909" w:rsidDel="00B70040" w:rsidRDefault="00516699" w:rsidP="00974B61">
      <w:pPr>
        <w:pBdr>
          <w:top w:val="nil"/>
          <w:left w:val="nil"/>
          <w:bottom w:val="nil"/>
          <w:right w:val="nil"/>
          <w:between w:val="nil"/>
        </w:pBdr>
        <w:rPr>
          <w:del w:id="2803" w:author="tim liptrot" w:date="2020-05-12T11:44:00Z"/>
          <w:color w:val="000000"/>
        </w:rPr>
      </w:pPr>
      <w:commentRangeStart w:id="2804"/>
      <w:commentRangeStart w:id="2805"/>
      <w:del w:id="2806" w:author="tim liptrot" w:date="2020-05-12T11:44:00Z">
        <w:r w:rsidRPr="001F7909" w:rsidDel="00B70040">
          <w:rPr>
            <w:i/>
            <w:color w:val="000000"/>
          </w:rPr>
          <w:delText>The history of Azraq and its regulation</w:delText>
        </w:r>
        <w:commentRangeEnd w:id="2804"/>
        <w:commentRangeEnd w:id="2805"/>
        <w:r w:rsidR="004612AF" w:rsidDel="00B70040">
          <w:rPr>
            <w:rStyle w:val="CommentReference"/>
          </w:rPr>
          <w:commentReference w:id="2804"/>
        </w:r>
        <w:r w:rsidR="00745734" w:rsidDel="00B70040">
          <w:rPr>
            <w:rStyle w:val="CommentReference"/>
          </w:rPr>
          <w:commentReference w:id="2805"/>
        </w:r>
      </w:del>
    </w:p>
    <w:p w14:paraId="0000005F" w14:textId="5552D54F" w:rsidR="00925A3D" w:rsidRPr="001F7909" w:rsidDel="00B70040" w:rsidRDefault="00516699" w:rsidP="00974B61">
      <w:pPr>
        <w:pBdr>
          <w:top w:val="nil"/>
          <w:left w:val="nil"/>
          <w:bottom w:val="nil"/>
          <w:right w:val="nil"/>
          <w:between w:val="nil"/>
        </w:pBdr>
        <w:rPr>
          <w:del w:id="2807" w:author="tim liptrot" w:date="2020-05-12T11:44:00Z"/>
          <w:color w:val="000000"/>
        </w:rPr>
      </w:pPr>
      <w:del w:id="2808" w:author="tim liptrot" w:date="2020-05-12T11:44:00Z">
        <w:r w:rsidRPr="001F7909" w:rsidDel="00B70040">
          <w:rPr>
            <w:color w:val="000000"/>
          </w:rPr>
          <w:delText>Azraq was an oasis town in the Jordan desert for most of the 20th century. Its earliest modern occupants were Druze and Chechen migrants who took refuge in the area, where they worked in salt production and agriculture around the oasis (Mesnil and Habjoka, 2012). As early as the 1960</w:delText>
        </w:r>
      </w:del>
      <w:customXmlDelRangeStart w:id="2809" w:author="tim liptrot" w:date="2020-05-12T11:44:00Z"/>
      <w:sdt>
        <w:sdtPr>
          <w:tag w:val="goog_rdk_56"/>
          <w:id w:val="-1621214583"/>
        </w:sdtPr>
        <w:sdtContent>
          <w:customXmlDelRangeEnd w:id="2809"/>
          <w:customXmlDelRangeStart w:id="2810" w:author="tim liptrot" w:date="2020-05-12T11:44:00Z"/>
        </w:sdtContent>
      </w:sdt>
      <w:customXmlDelRangeEnd w:id="2810"/>
      <w:del w:id="2811" w:author="tim liptrot" w:date="2020-05-12T11:44:00Z">
        <w:r w:rsidRPr="001F7909" w:rsidDel="00B70040">
          <w:rPr>
            <w:color w:val="000000"/>
          </w:rPr>
          <w:delText xml:space="preserve">s, the state began pumping </w:delText>
        </w:r>
        <w:r w:rsidR="00C35648" w:rsidDel="00B70040">
          <w:rPr>
            <w:color w:val="000000"/>
          </w:rPr>
          <w:delText>water from wells in Azraq to cov</w:delText>
        </w:r>
        <w:r w:rsidRPr="001F7909" w:rsidDel="00B70040">
          <w:rPr>
            <w:color w:val="000000"/>
          </w:rPr>
          <w:delText>er municipal shortfalls, first to Irbid (Janssens and Thill, 2013). The pumping projects expanded in the 1980</w:delText>
        </w:r>
      </w:del>
      <w:customXmlDelRangeStart w:id="2812" w:author="tim liptrot" w:date="2020-05-12T11:44:00Z"/>
      <w:sdt>
        <w:sdtPr>
          <w:tag w:val="goog_rdk_57"/>
          <w:id w:val="-400832389"/>
        </w:sdtPr>
        <w:sdtContent>
          <w:customXmlDelRangeEnd w:id="2812"/>
          <w:customXmlDelRangeStart w:id="2813" w:author="tim liptrot" w:date="2020-05-12T11:44:00Z"/>
        </w:sdtContent>
      </w:sdt>
      <w:customXmlDelRangeEnd w:id="2813"/>
      <w:del w:id="2814" w:author="tim liptrot" w:date="2020-05-12T11:44:00Z">
        <w:r w:rsidRPr="001F7909" w:rsidDel="00B70040">
          <w:rPr>
            <w:color w:val="000000"/>
          </w:rPr>
          <w:delText>s with a pipeline to Amman, again in response to municipal needs. By 1993, the Azraq Basin was providing 25% of Amman’s potable water. Alongside this process, the consumption of the households in Azraq became subject to the same fees state control found in the rest of Jordan, while previously households had free and ungoverned access to the oasis (ibid).</w:delText>
        </w:r>
      </w:del>
    </w:p>
    <w:p w14:paraId="00000060" w14:textId="7471D151" w:rsidR="00925A3D" w:rsidRPr="001F7909" w:rsidDel="00B70040" w:rsidRDefault="00516699" w:rsidP="00974B61">
      <w:pPr>
        <w:pBdr>
          <w:top w:val="nil"/>
          <w:left w:val="nil"/>
          <w:bottom w:val="nil"/>
          <w:right w:val="nil"/>
          <w:between w:val="nil"/>
        </w:pBdr>
        <w:rPr>
          <w:del w:id="2815" w:author="tim liptrot" w:date="2020-05-12T11:44:00Z"/>
          <w:color w:val="000000"/>
        </w:rPr>
      </w:pPr>
      <w:del w:id="2816" w:author="tim liptrot" w:date="2020-05-12T11:44:00Z">
        <w:r w:rsidRPr="001F7909" w:rsidDel="00B70040">
          <w:rPr>
            <w:color w:val="000000"/>
          </w:rPr>
          <w:delText xml:space="preserve">In the </w:delText>
        </w:r>
        <w:commentRangeStart w:id="2817"/>
        <w:r w:rsidRPr="001F7909" w:rsidDel="00B70040">
          <w:rPr>
            <w:color w:val="000000"/>
          </w:rPr>
          <w:delText>1980</w:delText>
        </w:r>
      </w:del>
      <w:customXmlDelRangeStart w:id="2818" w:author="tim liptrot" w:date="2020-05-12T11:44:00Z"/>
      <w:sdt>
        <w:sdtPr>
          <w:tag w:val="goog_rdk_58"/>
          <w:id w:val="1826078449"/>
        </w:sdtPr>
        <w:sdtContent>
          <w:customXmlDelRangeEnd w:id="2818"/>
          <w:customXmlDelRangeStart w:id="2819" w:author="tim liptrot" w:date="2020-05-12T11:44:00Z"/>
        </w:sdtContent>
      </w:sdt>
      <w:customXmlDelRangeEnd w:id="2819"/>
      <w:del w:id="2820" w:author="tim liptrot" w:date="2020-05-12T11:44:00Z">
        <w:r w:rsidRPr="001F7909" w:rsidDel="00B70040">
          <w:rPr>
            <w:color w:val="000000"/>
          </w:rPr>
          <w:delText xml:space="preserve">s </w:delText>
        </w:r>
        <w:commentRangeEnd w:id="2817"/>
        <w:r w:rsidR="006D5DB6" w:rsidDel="00B70040">
          <w:rPr>
            <w:rStyle w:val="CommentReference"/>
          </w:rPr>
          <w:commentReference w:id="2817"/>
        </w:r>
        <w:r w:rsidRPr="001F7909" w:rsidDel="00B70040">
          <w:rPr>
            <w:color w:val="000000"/>
          </w:rPr>
          <w:delText>agriculture by pumping groundwater expanded, concentrating near the oasis site and by the Syrian border (Mesnil and Habjoka, 2012). Farmer investors fr</w:delText>
        </w:r>
        <w:r w:rsidR="00A67711" w:rsidDel="00B70040">
          <w:rPr>
            <w:color w:val="000000"/>
          </w:rPr>
          <w:delText>om outside Azraq were attracted by the s</w:delText>
        </w:r>
        <w:r w:rsidRPr="001F7909" w:rsidDel="00B70040">
          <w:rPr>
            <w:color w:val="000000"/>
          </w:rPr>
          <w:delText xml:space="preserve">hallowness of the aquifer, the cheapness of new land, and the lack of pests, and </w:delText>
        </w:r>
        <w:r w:rsidR="00A67711" w:rsidRPr="001F7909" w:rsidDel="00B70040">
          <w:rPr>
            <w:color w:val="000000"/>
          </w:rPr>
          <w:delText>fuelled</w:delText>
        </w:r>
        <w:r w:rsidRPr="001F7909" w:rsidDel="00B70040">
          <w:rPr>
            <w:color w:val="000000"/>
          </w:rPr>
          <w:delText xml:space="preserve"> by pro-agriculture subsidies and tariffs </w:delText>
        </w:r>
        <w:commentRangeStart w:id="2821"/>
        <w:r w:rsidRPr="001F7909" w:rsidDel="00B70040">
          <w:rPr>
            <w:color w:val="000000"/>
          </w:rPr>
          <w:delText>(Molle</w:delText>
        </w:r>
        <w:r w:rsidR="00C35648" w:rsidDel="00B70040">
          <w:rPr>
            <w:color w:val="000000"/>
          </w:rPr>
          <w:delText xml:space="preserve"> et all, 2017</w:delText>
        </w:r>
        <w:commentRangeEnd w:id="2821"/>
        <w:r w:rsidR="003F12D0" w:rsidDel="00B70040">
          <w:rPr>
            <w:rStyle w:val="CommentReference"/>
          </w:rPr>
          <w:commentReference w:id="2821"/>
        </w:r>
        <w:r w:rsidRPr="001F7909" w:rsidDel="00B70040">
          <w:rPr>
            <w:color w:val="000000"/>
          </w:rPr>
          <w:delText xml:space="preserve">). These new estate farms and municipal pipelines caused the oasis to dry up, with the last spring ceasing in 1992. Agriculture continued to grow, even </w:delText>
        </w:r>
        <w:r w:rsidR="00A67711" w:rsidRPr="001F7909" w:rsidDel="00B70040">
          <w:rPr>
            <w:color w:val="000000"/>
          </w:rPr>
          <w:delText>though</w:delText>
        </w:r>
        <w:r w:rsidRPr="001F7909" w:rsidDel="00B70040">
          <w:rPr>
            <w:color w:val="000000"/>
          </w:rPr>
          <w:delText xml:space="preserve"> the </w:delText>
        </w:r>
        <w:commentRangeStart w:id="2822"/>
        <w:r w:rsidRPr="001F7909" w:rsidDel="00B70040">
          <w:rPr>
            <w:color w:val="000000"/>
          </w:rPr>
          <w:delText>2000</w:delText>
        </w:r>
      </w:del>
      <w:customXmlDelRangeStart w:id="2823" w:author="tim liptrot" w:date="2020-05-12T11:44:00Z"/>
      <w:sdt>
        <w:sdtPr>
          <w:tag w:val="goog_rdk_60"/>
          <w:id w:val="-468596569"/>
        </w:sdtPr>
        <w:sdtContent>
          <w:customXmlDelRangeEnd w:id="2823"/>
          <w:customXmlDelRangeStart w:id="2824" w:author="tim liptrot" w:date="2020-05-12T11:44:00Z"/>
        </w:sdtContent>
      </w:sdt>
      <w:customXmlDelRangeEnd w:id="2824"/>
      <w:del w:id="2825" w:author="tim liptrot" w:date="2020-05-12T11:44:00Z">
        <w:r w:rsidRPr="001F7909" w:rsidDel="00B70040">
          <w:rPr>
            <w:color w:val="000000"/>
          </w:rPr>
          <w:delText xml:space="preserve">s </w:delText>
        </w:r>
        <w:commentRangeEnd w:id="2822"/>
        <w:r w:rsidR="006D5DB6" w:rsidDel="00B70040">
          <w:rPr>
            <w:rStyle w:val="CommentReference"/>
          </w:rPr>
          <w:commentReference w:id="2822"/>
        </w:r>
        <w:r w:rsidRPr="001F7909" w:rsidDel="00B70040">
          <w:rPr>
            <w:color w:val="000000"/>
          </w:rPr>
          <w:delText>in most of the farmland, despite the 2002 laws imposed fees. (ibid) Not only has the oasis collapsed, but the aquifer is becoming increasingly saline (</w:delText>
        </w:r>
        <w:r w:rsidR="004452A6" w:rsidDel="00B70040">
          <w:rPr>
            <w:color w:val="000000"/>
          </w:rPr>
          <w:delText>Goode et all</w:delText>
        </w:r>
        <w:r w:rsidRPr="001F7909" w:rsidDel="00B70040">
          <w:rPr>
            <w:color w:val="000000"/>
          </w:rPr>
          <w:delText>, 2013). Farms in the southern part of Azraq had to abandon agriculture due to salinization in the mid-2000s (</w:delText>
        </w:r>
        <w:r w:rsidR="00C35648" w:rsidRPr="001F7909" w:rsidDel="00B70040">
          <w:rPr>
            <w:color w:val="000000"/>
          </w:rPr>
          <w:delText>Molle</w:delText>
        </w:r>
        <w:r w:rsidR="00C35648" w:rsidDel="00B70040">
          <w:rPr>
            <w:color w:val="000000"/>
          </w:rPr>
          <w:delText xml:space="preserve"> et all, 2017</w:delText>
        </w:r>
        <w:r w:rsidRPr="001F7909" w:rsidDel="00B70040">
          <w:rPr>
            <w:color w:val="000000"/>
          </w:rPr>
          <w:delText>).</w:delText>
        </w:r>
      </w:del>
    </w:p>
    <w:p w14:paraId="00000061" w14:textId="346D8788" w:rsidR="00925A3D" w:rsidRPr="001F7909" w:rsidDel="00B70040" w:rsidRDefault="00516699" w:rsidP="00974B61">
      <w:pPr>
        <w:pBdr>
          <w:top w:val="nil"/>
          <w:left w:val="nil"/>
          <w:bottom w:val="nil"/>
          <w:right w:val="nil"/>
          <w:between w:val="nil"/>
        </w:pBdr>
        <w:rPr>
          <w:del w:id="2826" w:author="tim liptrot" w:date="2020-05-12T11:44:00Z"/>
          <w:color w:val="000000"/>
        </w:rPr>
      </w:pPr>
      <w:del w:id="2827" w:author="tim liptrot" w:date="2020-05-12T11:44:00Z">
        <w:r w:rsidRPr="001F7909" w:rsidDel="00B70040">
          <w:rPr>
            <w:color w:val="000000"/>
          </w:rPr>
          <w:delText xml:space="preserve">Unlike in the Disi area, where concessions were given out to a small number of well-connected businesses, farms in Azraq were established by tens or hundreds of farmers. </w:delText>
        </w:r>
        <w:commentRangeStart w:id="2828"/>
        <w:r w:rsidRPr="001F7909" w:rsidDel="00B70040">
          <w:rPr>
            <w:color w:val="000000"/>
          </w:rPr>
          <w:delText xml:space="preserve">Most farms were started on the farmers own initiative, claiming land in hope that the land claim would later be </w:delText>
        </w:r>
        <w:commentRangeStart w:id="2829"/>
        <w:r w:rsidRPr="001F7909" w:rsidDel="00B70040">
          <w:rPr>
            <w:color w:val="000000"/>
          </w:rPr>
          <w:delText xml:space="preserve">legitimized </w:delText>
        </w:r>
        <w:commentRangeEnd w:id="2829"/>
        <w:r w:rsidR="00687758" w:rsidDel="00B70040">
          <w:rPr>
            <w:rStyle w:val="CommentReference"/>
          </w:rPr>
          <w:commentReference w:id="2829"/>
        </w:r>
        <w:r w:rsidRPr="001F7909" w:rsidDel="00B70040">
          <w:rPr>
            <w:color w:val="000000"/>
          </w:rPr>
          <w:delText xml:space="preserve">by the state. </w:delText>
        </w:r>
        <w:commentRangeEnd w:id="2828"/>
        <w:r w:rsidR="00687758" w:rsidDel="00B70040">
          <w:rPr>
            <w:rStyle w:val="CommentReference"/>
          </w:rPr>
          <w:commentReference w:id="2828"/>
        </w:r>
        <w:commentRangeStart w:id="2830"/>
        <w:r w:rsidRPr="001F7909" w:rsidDel="00B70040">
          <w:rPr>
            <w:color w:val="000000"/>
          </w:rPr>
          <w:delText xml:space="preserve">Precise </w:delText>
        </w:r>
        <w:commentRangeEnd w:id="2830"/>
        <w:r w:rsidR="00687758" w:rsidDel="00B70040">
          <w:rPr>
            <w:rStyle w:val="CommentReference"/>
          </w:rPr>
          <w:commentReference w:id="2830"/>
        </w:r>
        <w:r w:rsidRPr="001F7909" w:rsidDel="00B70040">
          <w:rPr>
            <w:color w:val="000000"/>
          </w:rPr>
          <w:delText xml:space="preserve">numbers of the farmers are difficult to find given the many illegal farms, but </w:delText>
        </w:r>
        <w:commentRangeStart w:id="2831"/>
        <w:r w:rsidRPr="001F7909" w:rsidDel="00B70040">
          <w:rPr>
            <w:color w:val="000000"/>
          </w:rPr>
          <w:delText xml:space="preserve">satellite footage </w:delText>
        </w:r>
        <w:commentRangeEnd w:id="2831"/>
        <w:r w:rsidR="00687758" w:rsidDel="00B70040">
          <w:rPr>
            <w:rStyle w:val="CommentReference"/>
          </w:rPr>
          <w:commentReference w:id="2831"/>
        </w:r>
        <w:r w:rsidRPr="001F7909" w:rsidDel="00B70040">
          <w:rPr>
            <w:color w:val="000000"/>
          </w:rPr>
          <w:delText xml:space="preserve">shows a landscape dotted with hundreds of farms. Their size ranges from a </w:delText>
        </w:r>
        <w:commentRangeStart w:id="2832"/>
        <w:r w:rsidRPr="001F7909" w:rsidDel="00B70040">
          <w:rPr>
            <w:color w:val="000000"/>
          </w:rPr>
          <w:delText>few acres to a square kilometre for the largest</w:delText>
        </w:r>
        <w:commentRangeEnd w:id="2832"/>
        <w:r w:rsidR="00687758" w:rsidDel="00B70040">
          <w:rPr>
            <w:rStyle w:val="CommentReference"/>
          </w:rPr>
          <w:commentReference w:id="2832"/>
        </w:r>
        <w:r w:rsidRPr="001F7909" w:rsidDel="00B70040">
          <w:rPr>
            <w:color w:val="000000"/>
          </w:rPr>
          <w:delText>. Despite the presence of many small farmers, there are indications that actually abstraction is dominated by a few small agribusinesses who “use 60% of the water” (</w:delText>
        </w:r>
        <w:r w:rsidR="004452A6" w:rsidDel="00B70040">
          <w:rPr>
            <w:color w:val="000000"/>
          </w:rPr>
          <w:delText xml:space="preserve">Interview with government official, </w:delText>
        </w:r>
        <w:commentRangeStart w:id="2833"/>
        <w:r w:rsidR="004452A6" w:rsidDel="00B70040">
          <w:rPr>
            <w:color w:val="000000"/>
          </w:rPr>
          <w:delText>2019</w:delText>
        </w:r>
        <w:commentRangeEnd w:id="2833"/>
        <w:r w:rsidR="00687758" w:rsidDel="00B70040">
          <w:rPr>
            <w:rStyle w:val="CommentReference"/>
          </w:rPr>
          <w:commentReference w:id="2833"/>
        </w:r>
        <w:r w:rsidRPr="001F7909" w:rsidDel="00B70040">
          <w:rPr>
            <w:color w:val="000000"/>
          </w:rPr>
          <w:delText>).</w:delText>
        </w:r>
      </w:del>
    </w:p>
    <w:p w14:paraId="00000062" w14:textId="3419C8F0" w:rsidR="00925A3D" w:rsidRPr="001F7909" w:rsidDel="00B70040" w:rsidRDefault="00516699" w:rsidP="00974B61">
      <w:pPr>
        <w:pBdr>
          <w:top w:val="nil"/>
          <w:left w:val="nil"/>
          <w:bottom w:val="nil"/>
          <w:right w:val="nil"/>
          <w:between w:val="nil"/>
        </w:pBdr>
        <w:rPr>
          <w:del w:id="2834" w:author="tim liptrot" w:date="2020-05-12T11:44:00Z"/>
          <w:color w:val="000000"/>
        </w:rPr>
      </w:pPr>
      <w:del w:id="2835" w:author="tim liptrot" w:date="2020-05-12T11:44:00Z">
        <w:r w:rsidRPr="001F7909" w:rsidDel="00B70040">
          <w:rPr>
            <w:color w:val="000000"/>
          </w:rPr>
          <w:delText xml:space="preserve">Currently, some 20-25 MCM/yr are piped from Azraq to cities in the highlands (Molle, 2017), from a field of pumps northeast of the city. The MWI recorded agricultural consumption was some 37 MCM/yr, but a study using remote sensing by an independent </w:delText>
        </w:r>
      </w:del>
      <w:ins w:id="2836" w:author="Author" w:date="2020-04-11T13:23:00Z">
        <w:del w:id="2837" w:author="tim liptrot" w:date="2020-05-12T11:44:00Z">
          <w:r w:rsidRPr="001F7909" w:rsidDel="00B70040">
            <w:rPr>
              <w:color w:val="000000"/>
            </w:rPr>
            <w:delText>research</w:delText>
          </w:r>
        </w:del>
      </w:ins>
      <w:ins w:id="2838" w:author="Author">
        <w:del w:id="2839" w:author="tim liptrot" w:date="2020-05-12T11:44:00Z">
          <w:r w:rsidR="00687758" w:rsidDel="00B70040">
            <w:rPr>
              <w:color w:val="000000"/>
            </w:rPr>
            <w:delText>er</w:delText>
          </w:r>
        </w:del>
      </w:ins>
      <w:del w:id="2840" w:author="tim liptrot" w:date="2020-05-12T11:44:00Z">
        <w:r w:rsidRPr="001F7909" w:rsidDel="00B70040">
          <w:rPr>
            <w:color w:val="000000"/>
          </w:rPr>
          <w:delText>research found that 78 MCM/yr were being consumed in just the farms near the former oasis. This suggests the total agricultural consumption for the basin was between 90 and 110 MCM/year, including the other areas</w:delText>
        </w:r>
        <w:commentRangeStart w:id="2841"/>
        <w:r w:rsidRPr="001F7909" w:rsidDel="00B70040">
          <w:rPr>
            <w:color w:val="000000"/>
            <w:vertAlign w:val="superscript"/>
          </w:rPr>
          <w:footnoteReference w:id="3"/>
        </w:r>
        <w:r w:rsidRPr="001F7909" w:rsidDel="00B70040">
          <w:rPr>
            <w:color w:val="000000"/>
          </w:rPr>
          <w:delText xml:space="preserve"> </w:delText>
        </w:r>
        <w:commentRangeEnd w:id="2841"/>
        <w:r w:rsidR="00687758" w:rsidDel="00B70040">
          <w:rPr>
            <w:rStyle w:val="CommentReference"/>
          </w:rPr>
          <w:commentReference w:id="2841"/>
        </w:r>
        <w:r w:rsidRPr="001F7909" w:rsidDel="00B70040">
          <w:rPr>
            <w:color w:val="000000"/>
          </w:rPr>
          <w:delText>(</w:delText>
        </w:r>
        <w:r w:rsidR="004452A6" w:rsidDel="00B70040">
          <w:rPr>
            <w:color w:val="000000"/>
          </w:rPr>
          <w:delText xml:space="preserve">Al </w:delText>
        </w:r>
        <w:r w:rsidRPr="001F7909" w:rsidDel="00B70040">
          <w:rPr>
            <w:color w:val="000000"/>
          </w:rPr>
          <w:delText>Bakri, 2014). The safe yield of the aquifer was estimated by the ministry as 24 MCM, so current consumption is over 4 times the safe yield. Over abstraction has lead to declining aquifer levels and increasing salinity, d</w:delText>
        </w:r>
        <w:commentRangeStart w:id="2844"/>
        <w:r w:rsidRPr="001F7909" w:rsidDel="00B70040">
          <w:rPr>
            <w:color w:val="000000"/>
          </w:rPr>
          <w:delText>ue to the intrusion of saline aquifers and infiltration of runoff</w:delText>
        </w:r>
        <w:commentRangeEnd w:id="2844"/>
        <w:r w:rsidR="00687758" w:rsidDel="00B70040">
          <w:rPr>
            <w:rStyle w:val="CommentReference"/>
          </w:rPr>
          <w:commentReference w:id="2844"/>
        </w:r>
        <w:r w:rsidRPr="001F7909" w:rsidDel="00B70040">
          <w:rPr>
            <w:color w:val="000000"/>
          </w:rPr>
          <w:delText xml:space="preserve">. </w:delText>
        </w:r>
        <w:r w:rsidR="00A67711" w:rsidDel="00B70040">
          <w:rPr>
            <w:color w:val="000000"/>
          </w:rPr>
          <w:delText>T</w:delText>
        </w:r>
        <w:r w:rsidRPr="001F7909" w:rsidDel="00B70040">
          <w:rPr>
            <w:color w:val="000000"/>
          </w:rPr>
          <w:delText xml:space="preserve">he placement of the wells for domestic use has protected them from the drawdown, but not from salinization, with </w:delText>
        </w:r>
        <w:commentRangeStart w:id="2845"/>
        <w:r w:rsidRPr="001F7909" w:rsidDel="00B70040">
          <w:rPr>
            <w:color w:val="000000"/>
          </w:rPr>
          <w:delText>2 wells already reporting increased salinization (</w:delText>
        </w:r>
        <w:r w:rsidR="00A67711" w:rsidDel="00B70040">
          <w:rPr>
            <w:color w:val="000000"/>
          </w:rPr>
          <w:delText>Interview with government geologist, 2019</w:delText>
        </w:r>
        <w:r w:rsidRPr="001F7909" w:rsidDel="00B70040">
          <w:rPr>
            <w:color w:val="000000"/>
          </w:rPr>
          <w:delText xml:space="preserve">). </w:delText>
        </w:r>
        <w:commentRangeEnd w:id="2845"/>
        <w:r w:rsidR="00687758" w:rsidDel="00B70040">
          <w:rPr>
            <w:rStyle w:val="CommentReference"/>
          </w:rPr>
          <w:commentReference w:id="2845"/>
        </w:r>
        <w:r w:rsidRPr="001F7909" w:rsidDel="00B70040">
          <w:rPr>
            <w:color w:val="000000"/>
          </w:rPr>
          <w:delText xml:space="preserve">The </w:delText>
        </w:r>
      </w:del>
      <w:customXmlDelRangeStart w:id="2846" w:author="tim liptrot" w:date="2020-05-12T11:44:00Z"/>
      <w:sdt>
        <w:sdtPr>
          <w:tag w:val="goog_rdk_62"/>
          <w:id w:val="744223301"/>
        </w:sdtPr>
        <w:sdtContent>
          <w:customXmlDelRangeEnd w:id="2846"/>
          <w:customXmlDelRangeStart w:id="2847" w:author="tim liptrot" w:date="2020-05-12T11:44:00Z"/>
        </w:sdtContent>
      </w:sdt>
      <w:customXmlDelRangeEnd w:id="2847"/>
      <w:del w:id="2848" w:author="tim liptrot" w:date="2020-05-12T11:44:00Z">
        <w:r w:rsidR="00A67711" w:rsidDel="00B70040">
          <w:rPr>
            <w:color w:val="000000"/>
          </w:rPr>
          <w:delText>interviewee</w:delText>
        </w:r>
        <w:r w:rsidRPr="001F7909" w:rsidDel="00B70040">
          <w:rPr>
            <w:color w:val="000000"/>
          </w:rPr>
          <w:delText xml:space="preserve"> further stated that “The government cannot protect itself from the consequences of agricultural wells. They do inevitably affect domestic water </w:delText>
        </w:r>
        <w:commentRangeStart w:id="2849"/>
        <w:r w:rsidRPr="001F7909" w:rsidDel="00B70040">
          <w:rPr>
            <w:color w:val="000000"/>
          </w:rPr>
          <w:delText>access</w:delText>
        </w:r>
        <w:commentRangeEnd w:id="2849"/>
        <w:r w:rsidR="00687758" w:rsidDel="00B70040">
          <w:rPr>
            <w:rStyle w:val="CommentReference"/>
          </w:rPr>
          <w:commentReference w:id="2849"/>
        </w:r>
        <w:r w:rsidRPr="001F7909" w:rsidDel="00B70040">
          <w:rPr>
            <w:color w:val="000000"/>
          </w:rPr>
          <w:delText>.”</w:delText>
        </w:r>
      </w:del>
    </w:p>
    <w:p w14:paraId="00000063" w14:textId="445B56F5" w:rsidR="00925A3D" w:rsidRPr="001F7909" w:rsidDel="00B70040" w:rsidRDefault="00516699" w:rsidP="00974B61">
      <w:pPr>
        <w:pBdr>
          <w:top w:val="nil"/>
          <w:left w:val="nil"/>
          <w:bottom w:val="nil"/>
          <w:right w:val="nil"/>
          <w:between w:val="nil"/>
        </w:pBdr>
        <w:rPr>
          <w:del w:id="2850" w:author="tim liptrot" w:date="2020-05-12T11:44:00Z"/>
          <w:color w:val="000000"/>
        </w:rPr>
      </w:pPr>
      <w:del w:id="2851" w:author="tim liptrot" w:date="2020-05-12T11:44:00Z">
        <w:r w:rsidRPr="001F7909" w:rsidDel="00B70040">
          <w:rPr>
            <w:color w:val="000000"/>
          </w:rPr>
          <w:delText xml:space="preserve">Interviews with regulators reinforced that the protection of domestic and industrial water is one of their main motivations for regulation. One regulator stated “The main objective of the ministry is providing drinking water to the people. The main challenge is the over abstraction and the violation of the wells [regulations]. </w:delText>
        </w:r>
        <w:commentRangeStart w:id="2852"/>
        <w:r w:rsidRPr="001F7909" w:rsidDel="00B70040">
          <w:rPr>
            <w:color w:val="000000"/>
          </w:rPr>
          <w:delText>My personal opinion as a [regulator], if it were up to me, I would allocate</w:delText>
        </w:r>
        <w:r w:rsidR="00FE37F6" w:rsidDel="00B70040">
          <w:rPr>
            <w:color w:val="000000"/>
          </w:rPr>
          <w:delText xml:space="preserve"> </w:delText>
        </w:r>
        <w:r w:rsidRPr="001F7909" w:rsidDel="00B70040">
          <w:rPr>
            <w:color w:val="000000"/>
          </w:rPr>
          <w:delText>[Azraq] basin toward drinking water. For agricultural water we should use the border basins like al Sirhan and Yarmouk.”</w:delText>
        </w:r>
        <w:commentRangeEnd w:id="2852"/>
        <w:r w:rsidR="00706623" w:rsidDel="00B70040">
          <w:rPr>
            <w:rStyle w:val="CommentReference"/>
          </w:rPr>
          <w:commentReference w:id="2852"/>
        </w:r>
      </w:del>
    </w:p>
    <w:p w14:paraId="00000064" w14:textId="1AF6EF53" w:rsidR="00925A3D" w:rsidRPr="001F7909" w:rsidDel="00B70040" w:rsidRDefault="00516699" w:rsidP="00974B61">
      <w:pPr>
        <w:pBdr>
          <w:top w:val="nil"/>
          <w:left w:val="nil"/>
          <w:bottom w:val="nil"/>
          <w:right w:val="nil"/>
          <w:between w:val="nil"/>
        </w:pBdr>
        <w:rPr>
          <w:del w:id="2853" w:author="tim liptrot" w:date="2020-05-12T11:44:00Z"/>
          <w:i/>
          <w:color w:val="000000"/>
        </w:rPr>
      </w:pPr>
      <w:del w:id="2854" w:author="tim liptrot" w:date="2020-05-12T11:44:00Z">
        <w:r w:rsidRPr="001F7909" w:rsidDel="00B70040">
          <w:rPr>
            <w:i/>
            <w:color w:val="000000"/>
          </w:rPr>
          <w:delText>Abstraction fees as a transfer mechanism</w:delText>
        </w:r>
      </w:del>
    </w:p>
    <w:p w14:paraId="00000065" w14:textId="07E1C4FF" w:rsidR="00925A3D" w:rsidRPr="001F7909" w:rsidDel="00B70040" w:rsidRDefault="00516699" w:rsidP="00974B61">
      <w:pPr>
        <w:pBdr>
          <w:top w:val="nil"/>
          <w:left w:val="nil"/>
          <w:bottom w:val="nil"/>
          <w:right w:val="nil"/>
          <w:between w:val="nil"/>
        </w:pBdr>
        <w:rPr>
          <w:del w:id="2855" w:author="tim liptrot" w:date="2020-05-12T11:44:00Z"/>
          <w:color w:val="000000"/>
        </w:rPr>
      </w:pPr>
      <w:del w:id="2856" w:author="tim liptrot" w:date="2020-05-12T11:44:00Z">
        <w:r w:rsidRPr="001F7909" w:rsidDel="00B70040">
          <w:rPr>
            <w:color w:val="000000"/>
          </w:rPr>
          <w:delText>From 2002 to 2010, the enforcement of the 2002 law was light, if it happened at all. In Azraq few farmers paid their bills, and in neighbouring Mafraq (within Amman Zarqa) only 25 % of farmers were paying their bills as of 2006</w:delText>
        </w:r>
        <w:commentRangeStart w:id="2857"/>
        <w:commentRangeStart w:id="2858"/>
        <w:r w:rsidRPr="001F7909" w:rsidDel="00B70040">
          <w:rPr>
            <w:color w:val="000000"/>
            <w:vertAlign w:val="superscript"/>
          </w:rPr>
          <w:footnoteReference w:id="4"/>
        </w:r>
        <w:commentRangeEnd w:id="2857"/>
        <w:commentRangeEnd w:id="2858"/>
        <w:r w:rsidR="003F12D0" w:rsidDel="00B70040">
          <w:rPr>
            <w:rStyle w:val="CommentReference"/>
          </w:rPr>
          <w:commentReference w:id="2857"/>
        </w:r>
        <w:r w:rsidR="00687758" w:rsidDel="00B70040">
          <w:rPr>
            <w:rStyle w:val="CommentReference"/>
          </w:rPr>
          <w:commentReference w:id="2858"/>
        </w:r>
        <w:r w:rsidRPr="001F7909" w:rsidDel="00B70040">
          <w:rPr>
            <w:color w:val="000000"/>
          </w:rPr>
          <w:delText>. After 2010 greater pressure was placed on farmers to pay the bills.</w:delText>
        </w:r>
        <w:r w:rsidRPr="001F7909" w:rsidDel="00B70040">
          <w:rPr>
            <w:color w:val="000000"/>
            <w:vertAlign w:val="superscript"/>
          </w:rPr>
          <w:footnoteReference w:id="5"/>
        </w:r>
        <w:r w:rsidRPr="001F7909" w:rsidDel="00B70040">
          <w:rPr>
            <w:color w:val="000000"/>
          </w:rPr>
          <w:delText xml:space="preserve"> However, the limited reach of regulation is not surprising given the limited tools regulators possess and the extent of their tasks. Azraq, for example, is a basin of some 9,000 square kilometers </w:delText>
        </w:r>
        <w:commentRangeStart w:id="2863"/>
        <w:r w:rsidRPr="001F7909" w:rsidDel="00B70040">
          <w:rPr>
            <w:color w:val="000000"/>
          </w:rPr>
          <w:delText xml:space="preserve">policed </w:delText>
        </w:r>
        <w:commentRangeEnd w:id="2863"/>
        <w:r w:rsidR="00A56518" w:rsidDel="00B70040">
          <w:rPr>
            <w:rStyle w:val="CommentReference"/>
          </w:rPr>
          <w:commentReference w:id="2863"/>
        </w:r>
        <w:r w:rsidRPr="001F7909" w:rsidDel="00B70040">
          <w:rPr>
            <w:color w:val="000000"/>
          </w:rPr>
          <w:delText xml:space="preserve">by an inspection team of just 8 people. As of 2014, there were, officially, 420 working wells in Azraq, and likely many more wells operating outside of the states awareness. </w:delText>
        </w:r>
      </w:del>
    </w:p>
    <w:p w14:paraId="00000066" w14:textId="1A1F0557" w:rsidR="00925A3D" w:rsidRPr="001F7909" w:rsidDel="00B70040" w:rsidRDefault="00516699" w:rsidP="00974B61">
      <w:pPr>
        <w:pBdr>
          <w:top w:val="nil"/>
          <w:left w:val="nil"/>
          <w:bottom w:val="nil"/>
          <w:right w:val="nil"/>
          <w:between w:val="nil"/>
        </w:pBdr>
        <w:rPr>
          <w:del w:id="2864" w:author="tim liptrot" w:date="2020-05-12T11:44:00Z"/>
          <w:color w:val="000000"/>
        </w:rPr>
      </w:pPr>
      <w:del w:id="2865" w:author="tim liptrot" w:date="2020-05-12T11:44:00Z">
        <w:r w:rsidRPr="001F7909" w:rsidDel="00B70040">
          <w:rPr>
            <w:color w:val="000000"/>
          </w:rPr>
          <w:delText xml:space="preserve">In part this </w:delText>
        </w:r>
        <w:commentRangeStart w:id="2866"/>
        <w:r w:rsidRPr="001F7909" w:rsidDel="00B70040">
          <w:rPr>
            <w:color w:val="000000"/>
          </w:rPr>
          <w:delText xml:space="preserve">conflict </w:delText>
        </w:r>
        <w:commentRangeEnd w:id="2866"/>
        <w:r w:rsidR="00A56518" w:rsidDel="00B70040">
          <w:rPr>
            <w:rStyle w:val="CommentReference"/>
          </w:rPr>
          <w:commentReference w:id="2866"/>
        </w:r>
        <w:r w:rsidRPr="001F7909" w:rsidDel="00B70040">
          <w:rPr>
            <w:color w:val="000000"/>
          </w:rPr>
          <w:delText>plays out through the calculation of water usage. One common tactic is to interfere with volumetric water meters. Farmers place magnets to disrupt the mechanism (</w:delText>
        </w:r>
        <w:r w:rsidR="004452A6" w:rsidDel="00B70040">
          <w:rPr>
            <w:color w:val="000000"/>
          </w:rPr>
          <w:delText>Interview with government official, 2019</w:delText>
        </w:r>
        <w:r w:rsidRPr="001F7909" w:rsidDel="00B70040">
          <w:rPr>
            <w:color w:val="000000"/>
          </w:rPr>
          <w:delText xml:space="preserve">), manually wind it backwards with a drill, or drilling a second, secret well outside the meter (Naber and Molle, 2017). Even visiting the wells to take the readings regularly is beyond the capability of the WAJ, given the ratio of wells to inspectors. Therefore measurement of abstraction is generally done using the area crop water requirements table provided by the ministry of agriculture, which greatly underestimates results. </w:delText>
        </w:r>
      </w:del>
      <w:customXmlDelRangeStart w:id="2867" w:author="tim liptrot" w:date="2020-05-12T11:44:00Z"/>
      <w:sdt>
        <w:sdtPr>
          <w:tag w:val="goog_rdk_63"/>
          <w:id w:val="-1847318518"/>
        </w:sdtPr>
        <w:sdtContent>
          <w:customXmlDelRangeEnd w:id="2867"/>
          <w:customXmlDelRangeStart w:id="2868" w:author="tim liptrot" w:date="2020-05-12T11:44:00Z"/>
        </w:sdtContent>
      </w:sdt>
      <w:customXmlDelRangeEnd w:id="2868"/>
      <w:del w:id="2869" w:author="tim liptrot" w:date="2020-05-12T11:44:00Z">
        <w:r w:rsidRPr="001F7909" w:rsidDel="00B70040">
          <w:rPr>
            <w:color w:val="000000"/>
          </w:rPr>
          <w:delText xml:space="preserve">Currently, water usage of farms is mainly calculated based on the area cultivated of each crop and a table of crop water requirements provided by the Ministry of Agriculture. </w:delText>
        </w:r>
        <w:commentRangeStart w:id="2870"/>
        <w:r w:rsidRPr="001F7909" w:rsidDel="00B70040">
          <w:rPr>
            <w:color w:val="000000"/>
          </w:rPr>
          <w:delText>This table greatly underestimates water consumption, particularly in more arid areas where crops water needs are higher</w:delText>
        </w:r>
        <w:commentRangeEnd w:id="2870"/>
        <w:r w:rsidR="00027F4E" w:rsidDel="00B70040">
          <w:rPr>
            <w:rStyle w:val="CommentReference"/>
          </w:rPr>
          <w:commentReference w:id="2870"/>
        </w:r>
        <w:r w:rsidRPr="001F7909" w:rsidDel="00B70040">
          <w:rPr>
            <w:color w:val="000000"/>
          </w:rPr>
          <w:delText>. The direct calculation by area also, speculatively, places greater control in the hands of inspectors from the WAJ to misreport water usage. This misreporting may be done as part of corruption or, as one academic expert pointed out, to protect the livelihoods of community members (</w:delText>
        </w:r>
        <w:r w:rsidR="004452A6" w:rsidDel="00B70040">
          <w:rPr>
            <w:color w:val="000000"/>
          </w:rPr>
          <w:delText>Interview with academic,</w:delText>
        </w:r>
        <w:r w:rsidRPr="001F7909" w:rsidDel="00B70040">
          <w:rPr>
            <w:color w:val="000000"/>
          </w:rPr>
          <w:delText xml:space="preserve"> 2019).</w:delText>
        </w:r>
      </w:del>
    </w:p>
    <w:p w14:paraId="00000067" w14:textId="792668BA" w:rsidR="00925A3D" w:rsidRPr="001F7909" w:rsidDel="00B70040" w:rsidRDefault="00516699" w:rsidP="00974B61">
      <w:pPr>
        <w:pBdr>
          <w:top w:val="nil"/>
          <w:left w:val="nil"/>
          <w:bottom w:val="nil"/>
          <w:right w:val="nil"/>
          <w:between w:val="nil"/>
        </w:pBdr>
        <w:rPr>
          <w:del w:id="2871" w:author="tim liptrot" w:date="2020-05-12T11:44:00Z"/>
          <w:color w:val="000000"/>
        </w:rPr>
      </w:pPr>
      <w:del w:id="2872" w:author="tim liptrot" w:date="2020-05-12T11:44:00Z">
        <w:r w:rsidRPr="001F7909" w:rsidDel="00B70040">
          <w:rPr>
            <w:color w:val="000000"/>
          </w:rPr>
          <w:delText xml:space="preserve">As early as 2014, researchers at the </w:delText>
        </w:r>
      </w:del>
      <w:customXmlDelRangeStart w:id="2873" w:author="tim liptrot" w:date="2020-05-12T11:44:00Z"/>
      <w:sdt>
        <w:sdtPr>
          <w:tag w:val="goog_rdk_64"/>
          <w:id w:val="-1253128014"/>
        </w:sdtPr>
        <w:sdtContent>
          <w:customXmlDelRangeEnd w:id="2873"/>
          <w:customXmlDelRangeStart w:id="2874" w:author="tim liptrot" w:date="2020-05-12T11:44:00Z"/>
        </w:sdtContent>
      </w:sdt>
      <w:customXmlDelRangeEnd w:id="2874"/>
      <w:del w:id="2875" w:author="tim liptrot" w:date="2020-05-12T11:44:00Z">
        <w:r w:rsidRPr="001F7909" w:rsidDel="00B70040">
          <w:rPr>
            <w:color w:val="000000"/>
          </w:rPr>
          <w:delText>University of Jordan used satellite photographs to measure the water consumption of highland farmers to a precision far higher than achievable by metering or area based estimation (Al Bakri</w:delText>
        </w:r>
        <w:r w:rsidR="004452A6" w:rsidDel="00B70040">
          <w:rPr>
            <w:color w:val="000000"/>
          </w:rPr>
          <w:delText>, 2014</w:delText>
        </w:r>
        <w:r w:rsidRPr="001F7909" w:rsidDel="00B70040">
          <w:rPr>
            <w:color w:val="000000"/>
          </w:rPr>
          <w:delText xml:space="preserve">). </w:delText>
        </w:r>
        <w:bookmarkStart w:id="2876" w:name="_Hlk39345979"/>
        <w:r w:rsidRPr="001F7909" w:rsidDel="00B70040">
          <w:rPr>
            <w:color w:val="000000"/>
          </w:rPr>
          <w:delText>The technology most commonly used in Jordan is th</w:delText>
        </w:r>
        <w:commentRangeStart w:id="2877"/>
        <w:r w:rsidRPr="001F7909" w:rsidDel="00B70040">
          <w:rPr>
            <w:color w:val="000000"/>
          </w:rPr>
          <w:delText>e SEBAL system</w:delText>
        </w:r>
        <w:commentRangeEnd w:id="2877"/>
        <w:r w:rsidR="00027F4E" w:rsidDel="00B70040">
          <w:rPr>
            <w:rStyle w:val="CommentReference"/>
          </w:rPr>
          <w:commentReference w:id="2877"/>
        </w:r>
        <w:r w:rsidRPr="001F7909" w:rsidDel="00B70040">
          <w:rPr>
            <w:color w:val="000000"/>
          </w:rPr>
          <w:delText xml:space="preserve"> which uses the spectral output of the field to classify the crop, then combines that data with climate data to find the crop water requirements. This technique has been used in Spain at a cost of just 6.60 Euros per square kilometer per year (Sanz et all 2015). USAID became interested in the application of remote sensing to policing groundwater around this time, and funded the Water Management Initiative, which produces remote sensing maps for us by the MWI and the WAJ. USAID chose to only fund the project for overdrafted aquifers near major urban centers, suggesting that it too is </w:delText>
        </w:r>
        <w:commentRangeStart w:id="2878"/>
        <w:r w:rsidRPr="001F7909" w:rsidDel="00B70040">
          <w:rPr>
            <w:color w:val="000000"/>
          </w:rPr>
          <w:delText>intended as a subtle transfer mechanism.</w:delText>
        </w:r>
        <w:commentRangeEnd w:id="2878"/>
        <w:r w:rsidR="00A56518" w:rsidDel="00B70040">
          <w:rPr>
            <w:rStyle w:val="CommentReference"/>
          </w:rPr>
          <w:commentReference w:id="2878"/>
        </w:r>
      </w:del>
    </w:p>
    <w:p w14:paraId="00000068" w14:textId="5DF91E90" w:rsidR="00925A3D" w:rsidRPr="001F7909" w:rsidDel="00B70040" w:rsidRDefault="00516699" w:rsidP="00974B61">
      <w:pPr>
        <w:pBdr>
          <w:top w:val="nil"/>
          <w:left w:val="nil"/>
          <w:bottom w:val="nil"/>
          <w:right w:val="nil"/>
          <w:between w:val="nil"/>
        </w:pBdr>
        <w:rPr>
          <w:del w:id="2879" w:author="tim liptrot" w:date="2020-05-12T11:44:00Z"/>
          <w:color w:val="000000"/>
        </w:rPr>
      </w:pPr>
      <w:bookmarkStart w:id="2880" w:name="_Hlk39345998"/>
      <w:bookmarkEnd w:id="2876"/>
      <w:commentRangeStart w:id="2881"/>
      <w:commentRangeStart w:id="2882"/>
      <w:commentRangeStart w:id="2883"/>
      <w:del w:id="2884" w:author="tim liptrot" w:date="2020-05-12T11:44:00Z">
        <w:r w:rsidRPr="001F7909" w:rsidDel="00B70040">
          <w:rPr>
            <w:color w:val="000000"/>
          </w:rPr>
          <w:delText xml:space="preserve">From a technical standpoint, there is little stopping the MWI and the WAJ from calculating the water use of farmers using the technology, which bypasses most of the existing techniques of farmer resistance. Despite the availability of </w:delText>
        </w:r>
        <w:commentRangeStart w:id="2885"/>
        <w:commentRangeStart w:id="2886"/>
        <w:commentRangeStart w:id="2887"/>
        <w:r w:rsidRPr="001F7909" w:rsidDel="00B70040">
          <w:rPr>
            <w:color w:val="000000"/>
          </w:rPr>
          <w:delText xml:space="preserve">effectively perfect data </w:delText>
        </w:r>
        <w:commentRangeEnd w:id="2885"/>
        <w:r w:rsidR="00A56518" w:rsidDel="00B70040">
          <w:rPr>
            <w:rStyle w:val="CommentReference"/>
          </w:rPr>
          <w:commentReference w:id="2885"/>
        </w:r>
        <w:commentRangeEnd w:id="2886"/>
        <w:r w:rsidR="008F406C" w:rsidDel="00B70040">
          <w:rPr>
            <w:rStyle w:val="CommentReference"/>
          </w:rPr>
          <w:commentReference w:id="2886"/>
        </w:r>
        <w:commentRangeEnd w:id="2887"/>
        <w:r w:rsidR="00A06950" w:rsidDel="00B70040">
          <w:rPr>
            <w:rStyle w:val="CommentReference"/>
          </w:rPr>
          <w:commentReference w:id="2887"/>
        </w:r>
        <w:r w:rsidRPr="001F7909" w:rsidDel="00B70040">
          <w:rPr>
            <w:color w:val="000000"/>
          </w:rPr>
          <w:delText xml:space="preserve">about how much water is being used and when, these maps have had a relatively small impact on groundwater usage. </w:delText>
        </w:r>
        <w:commentRangeStart w:id="2888"/>
        <w:r w:rsidRPr="001F7909" w:rsidDel="00B70040">
          <w:rPr>
            <w:color w:val="000000"/>
          </w:rPr>
          <w:delText xml:space="preserve">While originally intended for water auditing, they have never displaced the current technique of calculating water usage using the cropped area and the tables from the MoA. Instead the remote sensing has been restricted to the identification of “hotspots” where abstraction is increasing, to identify possible illegal wells. When asked why not move to a more accurate measurement </w:delText>
        </w:r>
        <w:commentRangeEnd w:id="2888"/>
        <w:r w:rsidR="00A56518" w:rsidDel="00B70040">
          <w:rPr>
            <w:rStyle w:val="CommentReference"/>
          </w:rPr>
          <w:commentReference w:id="2888"/>
        </w:r>
        <w:r w:rsidRPr="001F7909" w:rsidDel="00B70040">
          <w:rPr>
            <w:color w:val="000000"/>
          </w:rPr>
          <w:delText>system for the calculation of fees, one regulator stated “there would be a revolution (</w:delText>
        </w:r>
      </w:del>
      <w:ins w:id="2889" w:author="Author" w:date="2020-04-11T13:23:00Z">
        <w:del w:id="2890" w:author="tim liptrot" w:date="2020-05-12T11:44:00Z">
          <w:r w:rsidRPr="001F7909" w:rsidDel="00B70040">
            <w:rPr>
              <w:i/>
              <w:color w:val="000000"/>
            </w:rPr>
            <w:delText>th</w:delText>
          </w:r>
        </w:del>
      </w:ins>
      <w:ins w:id="2891" w:author="Author">
        <w:del w:id="2892" w:author="tim liptrot" w:date="2020-05-12T11:44:00Z">
          <w:r w:rsidR="00A56518" w:rsidDel="00B70040">
            <w:rPr>
              <w:i/>
              <w:color w:val="000000"/>
            </w:rPr>
            <w:delText>a</w:delText>
          </w:r>
        </w:del>
      </w:ins>
      <w:del w:id="2893" w:author="tim liptrot" w:date="2020-05-12T11:44:00Z">
        <w:r w:rsidRPr="001F7909" w:rsidDel="00B70040">
          <w:rPr>
            <w:i/>
            <w:color w:val="000000"/>
          </w:rPr>
          <w:delText>o</w:delText>
        </w:r>
      </w:del>
      <w:ins w:id="2894" w:author="Author" w:date="2020-04-11T13:23:00Z">
        <w:del w:id="2895" w:author="tim liptrot" w:date="2020-05-12T11:44:00Z">
          <w:r w:rsidRPr="001F7909" w:rsidDel="00B70040">
            <w:rPr>
              <w:i/>
              <w:color w:val="000000"/>
            </w:rPr>
            <w:delText>wra</w:delText>
          </w:r>
        </w:del>
      </w:ins>
      <w:del w:id="2896" w:author="tim liptrot" w:date="2020-05-12T11:44:00Z">
        <w:r w:rsidRPr="001F7909" w:rsidDel="00B70040">
          <w:rPr>
            <w:i/>
            <w:color w:val="000000"/>
          </w:rPr>
          <w:delText>thowra</w:delText>
        </w:r>
        <w:r w:rsidRPr="001F7909" w:rsidDel="00B70040">
          <w:rPr>
            <w:color w:val="000000"/>
          </w:rPr>
          <w:delText xml:space="preserve">)”, implying that the farmers would collectively cease paying any fees. His choice of words also suggests that a desire to avoid social instability limits the aggressiveness for regulation. </w:delText>
        </w:r>
        <w:commentRangeEnd w:id="2881"/>
        <w:r w:rsidR="005D1D5E" w:rsidDel="00B70040">
          <w:rPr>
            <w:rStyle w:val="CommentReference"/>
          </w:rPr>
          <w:commentReference w:id="2881"/>
        </w:r>
        <w:commentRangeEnd w:id="2882"/>
        <w:r w:rsidR="008F406C" w:rsidDel="00B70040">
          <w:rPr>
            <w:rStyle w:val="CommentReference"/>
          </w:rPr>
          <w:commentReference w:id="2882"/>
        </w:r>
        <w:commentRangeEnd w:id="2883"/>
        <w:r w:rsidR="008F406C" w:rsidDel="00B70040">
          <w:rPr>
            <w:rStyle w:val="CommentReference"/>
          </w:rPr>
          <w:commentReference w:id="2883"/>
        </w:r>
      </w:del>
    </w:p>
    <w:p w14:paraId="00000069" w14:textId="35CE4F6A" w:rsidR="00925A3D" w:rsidRPr="001F7909" w:rsidDel="00B70040" w:rsidRDefault="00516699" w:rsidP="00974B61">
      <w:pPr>
        <w:pBdr>
          <w:top w:val="nil"/>
          <w:left w:val="nil"/>
          <w:bottom w:val="nil"/>
          <w:right w:val="nil"/>
          <w:between w:val="nil"/>
        </w:pBdr>
        <w:rPr>
          <w:del w:id="2897" w:author="tim liptrot" w:date="2020-05-12T11:44:00Z"/>
          <w:color w:val="000000"/>
        </w:rPr>
      </w:pPr>
      <w:bookmarkStart w:id="2898" w:name="_Hlk39346068"/>
      <w:bookmarkEnd w:id="2880"/>
      <w:del w:id="2899" w:author="tim liptrot" w:date="2020-05-12T11:44:00Z">
        <w:r w:rsidRPr="001F7909" w:rsidDel="00B70040">
          <w:rPr>
            <w:color w:val="000000"/>
          </w:rPr>
          <w:delText xml:space="preserve">The case of the remote sensing initiatives </w:delText>
        </w:r>
        <w:commentRangeStart w:id="2900"/>
        <w:commentRangeStart w:id="2901"/>
        <w:r w:rsidRPr="001F7909" w:rsidDel="00B70040">
          <w:rPr>
            <w:color w:val="000000"/>
          </w:rPr>
          <w:delText xml:space="preserve">demonstrates </w:delText>
        </w:r>
        <w:commentRangeEnd w:id="2900"/>
        <w:r w:rsidR="005D1D5E" w:rsidDel="00B70040">
          <w:rPr>
            <w:rStyle w:val="CommentReference"/>
          </w:rPr>
          <w:commentReference w:id="2900"/>
        </w:r>
        <w:commentRangeEnd w:id="2901"/>
        <w:r w:rsidR="00DE2AD7" w:rsidDel="00B70040">
          <w:rPr>
            <w:rStyle w:val="CommentReference"/>
          </w:rPr>
          <w:commentReference w:id="2901"/>
        </w:r>
        <w:r w:rsidRPr="001F7909" w:rsidDel="00B70040">
          <w:rPr>
            <w:color w:val="000000"/>
          </w:rPr>
          <w:delText xml:space="preserve">the fundamental implausibility of using abstraction fees to dramatically reduce agricultural water use. For owners of legal wells, the </w:delText>
        </w:r>
        <w:r w:rsidR="001F0732" w:rsidDel="00B70040">
          <w:rPr>
            <w:color w:val="000000"/>
          </w:rPr>
          <w:delText>state</w:delText>
        </w:r>
        <w:r w:rsidRPr="001F7909" w:rsidDel="00B70040">
          <w:rPr>
            <w:color w:val="000000"/>
          </w:rPr>
          <w:delText xml:space="preserve"> lacks the leverage to apply a high enough fee to dramatically affect consumption. After all, these farmers chose to register their wells, rather than enter the illegal well sector, and these farmers can count on support from the parliament (</w:delText>
        </w:r>
        <w:r w:rsidR="004452A6" w:rsidDel="00B70040">
          <w:rPr>
            <w:color w:val="000000"/>
          </w:rPr>
          <w:delText>Interview with government official, 2019</w:delText>
        </w:r>
        <w:r w:rsidRPr="001F7909" w:rsidDel="00B70040">
          <w:rPr>
            <w:color w:val="000000"/>
          </w:rPr>
          <w:delText>) and the Royal Agricultural Council (Zeitoun 2012). Illegal wells face much higher fees, too high for them to continue functioning were the fees to be paid (</w:delText>
        </w:r>
        <w:r w:rsidR="004452A6" w:rsidDel="00B70040">
          <w:rPr>
            <w:color w:val="000000"/>
          </w:rPr>
          <w:delText>Molle et all, 2017</w:delText>
        </w:r>
        <w:r w:rsidRPr="001F7909" w:rsidDel="00B70040">
          <w:rPr>
            <w:color w:val="000000"/>
          </w:rPr>
          <w:delText xml:space="preserve">). Unfortunately, fees too high for the farmer to pay and keep </w:delText>
        </w:r>
      </w:del>
      <w:customXmlDelRangeStart w:id="2902" w:author="tim liptrot" w:date="2020-05-12T11:44:00Z"/>
      <w:sdt>
        <w:sdtPr>
          <w:tag w:val="goog_rdk_65"/>
          <w:id w:val="-491023898"/>
        </w:sdtPr>
        <w:sdtContent>
          <w:customXmlDelRangeEnd w:id="2902"/>
          <w:customXmlDelRangeStart w:id="2903" w:author="tim liptrot" w:date="2020-05-12T11:44:00Z"/>
        </w:sdtContent>
      </w:sdt>
      <w:customXmlDelRangeEnd w:id="2903"/>
      <w:customXmlDelRangeStart w:id="2904" w:author="tim liptrot" w:date="2020-05-12T11:44:00Z"/>
      <w:sdt>
        <w:sdtPr>
          <w:tag w:val="goog_rdk_66"/>
          <w:id w:val="1902787496"/>
        </w:sdtPr>
        <w:sdtContent>
          <w:customXmlDelRangeEnd w:id="2904"/>
          <w:del w:id="2905" w:author="tim liptrot" w:date="2020-05-12T11:44:00Z">
            <w:r w:rsidRPr="001F7909" w:rsidDel="00B70040">
              <w:rPr>
                <w:color w:val="000000"/>
              </w:rPr>
              <w:delText xml:space="preserve">their </w:delText>
            </w:r>
          </w:del>
          <w:customXmlDelRangeStart w:id="2906" w:author="tim liptrot" w:date="2020-05-12T11:44:00Z"/>
        </w:sdtContent>
      </w:sdt>
      <w:customXmlDelRangeEnd w:id="2906"/>
      <w:del w:id="2907" w:author="tim liptrot" w:date="2020-05-12T11:44:00Z">
        <w:r w:rsidRPr="001F7909" w:rsidDel="00B70040">
          <w:rPr>
            <w:color w:val="000000"/>
          </w:rPr>
          <w:delText>livelihood are not fees that can plausibly be collected. As o</w:delText>
        </w:r>
        <w:commentRangeStart w:id="2908"/>
        <w:r w:rsidRPr="001F7909" w:rsidDel="00B70040">
          <w:rPr>
            <w:color w:val="000000"/>
          </w:rPr>
          <w:delText>ne USAID funded report</w:delText>
        </w:r>
        <w:commentRangeEnd w:id="2908"/>
        <w:r w:rsidR="00B9493A" w:rsidDel="00B70040">
          <w:rPr>
            <w:rStyle w:val="CommentReference"/>
          </w:rPr>
          <w:commentReference w:id="2908"/>
        </w:r>
        <w:r w:rsidRPr="001F7909" w:rsidDel="00B70040">
          <w:rPr>
            <w:color w:val="000000"/>
          </w:rPr>
          <w:delText xml:space="preserve"> points out “instead of raising prices gradually, the government has chosen to brandish a very 'big stick' by raising prices to extremely high levels, to the point that very few farmers will be able to pay. As a result, the government has undermined the credibility of the measure, has been forced into negotiation.” (</w:delText>
        </w:r>
        <w:r w:rsidR="004452A6" w:rsidDel="00B70040">
          <w:rPr>
            <w:color w:val="000000"/>
          </w:rPr>
          <w:delText>Molle et all, 2017: 22</w:delText>
        </w:r>
        <w:r w:rsidRPr="001F7909" w:rsidDel="00B70040">
          <w:rPr>
            <w:color w:val="000000"/>
          </w:rPr>
          <w:delText xml:space="preserve">). The reality of this constant negotiation was observed by the researchers during visits to the Water Authority head office, which is constantly visited by farmers seeking to negotiate down their bills. </w:delText>
        </w:r>
        <w:commentRangeStart w:id="2909"/>
        <w:r w:rsidRPr="001F7909" w:rsidDel="00B70040">
          <w:rPr>
            <w:color w:val="000000"/>
          </w:rPr>
          <w:delText>An economic study has found that water fees are not, in fact, a significant cost for most farmers (Al Naber and Molle, 2017).</w:delText>
        </w:r>
        <w:commentRangeEnd w:id="2909"/>
        <w:r w:rsidR="00B9493A" w:rsidDel="00B70040">
          <w:rPr>
            <w:rStyle w:val="CommentReference"/>
          </w:rPr>
          <w:commentReference w:id="2909"/>
        </w:r>
      </w:del>
    </w:p>
    <w:bookmarkEnd w:id="2898"/>
    <w:p w14:paraId="0000006A" w14:textId="2159B431" w:rsidR="00925A3D" w:rsidRPr="001F7909" w:rsidDel="00B70040" w:rsidRDefault="00516699" w:rsidP="00974B61">
      <w:pPr>
        <w:pBdr>
          <w:top w:val="nil"/>
          <w:left w:val="nil"/>
          <w:bottom w:val="nil"/>
          <w:right w:val="nil"/>
          <w:between w:val="nil"/>
        </w:pBdr>
        <w:rPr>
          <w:del w:id="2910" w:author="tim liptrot" w:date="2020-05-12T11:44:00Z"/>
          <w:color w:val="000000"/>
        </w:rPr>
      </w:pPr>
      <w:del w:id="2911" w:author="tim liptrot" w:date="2020-05-12T11:44:00Z">
        <w:r w:rsidRPr="001F7909" w:rsidDel="00B70040">
          <w:rPr>
            <w:color w:val="000000"/>
          </w:rPr>
          <w:delText>One other tactic for avoiding fee payment is worth noting.</w:delText>
        </w:r>
        <w:commentRangeStart w:id="2912"/>
        <w:commentRangeStart w:id="2913"/>
        <w:r w:rsidRPr="001F7909" w:rsidDel="00B70040">
          <w:rPr>
            <w:color w:val="000000"/>
          </w:rPr>
          <w:delText xml:space="preserve"> Because fees are calculated based on the water near a well,</w:delText>
        </w:r>
        <w:commentRangeEnd w:id="2912"/>
        <w:r w:rsidR="00554EE1" w:rsidDel="00B70040">
          <w:rPr>
            <w:rStyle w:val="CommentReference"/>
          </w:rPr>
          <w:commentReference w:id="2912"/>
        </w:r>
        <w:commentRangeEnd w:id="2913"/>
        <w:r w:rsidR="008F406C" w:rsidDel="00B70040">
          <w:rPr>
            <w:rStyle w:val="CommentReference"/>
          </w:rPr>
          <w:commentReference w:id="2913"/>
        </w:r>
        <w:r w:rsidRPr="001F7909" w:rsidDel="00B70040">
          <w:rPr>
            <w:color w:val="000000"/>
          </w:rPr>
          <w:delText xml:space="preserve"> if water is pumped a great distance away, it can escape accounting. This is one reason that farmers frequently use long black pipes to pump water up to kilometres away from the original pipe (</w:delText>
        </w:r>
        <w:r w:rsidR="004452A6" w:rsidDel="00B70040">
          <w:rPr>
            <w:color w:val="000000"/>
          </w:rPr>
          <w:delText>Interview with government official, 2019</w:delText>
        </w:r>
        <w:r w:rsidRPr="001F7909" w:rsidDel="00B70040">
          <w:rPr>
            <w:color w:val="000000"/>
          </w:rPr>
          <w:delText xml:space="preserve">). The </w:delText>
        </w:r>
        <w:r w:rsidR="004452A6" w:rsidDel="00B70040">
          <w:rPr>
            <w:color w:val="000000"/>
          </w:rPr>
          <w:delText>MWI’s</w:delText>
        </w:r>
        <w:r w:rsidRPr="001F7909" w:rsidDel="00B70040">
          <w:rPr>
            <w:color w:val="000000"/>
          </w:rPr>
          <w:delText xml:space="preserve"> estimation of how much water is illegally transferred in this way is implausibly low. The inter-farm transfer resistance strategy suggests that even if fees escalated further, farmers are likely to avoid them given the lack of a plausible way for the </w:delText>
        </w:r>
        <w:r w:rsidR="002E5B0F" w:rsidDel="00B70040">
          <w:rPr>
            <w:color w:val="000000"/>
          </w:rPr>
          <w:delText>state</w:delText>
        </w:r>
        <w:r w:rsidRPr="001F7909" w:rsidDel="00B70040">
          <w:rPr>
            <w:color w:val="000000"/>
          </w:rPr>
          <w:delText xml:space="preserve"> to track transfers.</w:delText>
        </w:r>
      </w:del>
    </w:p>
    <w:p w14:paraId="0000006B" w14:textId="07B4FFAE" w:rsidR="00925A3D" w:rsidRPr="001F7909" w:rsidDel="00B70040" w:rsidRDefault="00516699" w:rsidP="00974B61">
      <w:pPr>
        <w:pBdr>
          <w:top w:val="nil"/>
          <w:left w:val="nil"/>
          <w:bottom w:val="nil"/>
          <w:right w:val="nil"/>
          <w:between w:val="nil"/>
        </w:pBdr>
        <w:rPr>
          <w:del w:id="2914" w:author="tim liptrot" w:date="2020-05-12T11:44:00Z"/>
          <w:color w:val="000000"/>
        </w:rPr>
      </w:pPr>
      <w:commentRangeStart w:id="2915"/>
      <w:commentRangeStart w:id="2916"/>
      <w:del w:id="2917" w:author="tim liptrot" w:date="2020-05-12T11:44:00Z">
        <w:r w:rsidRPr="001F7909" w:rsidDel="00B70040">
          <w:rPr>
            <w:i/>
            <w:color w:val="000000"/>
          </w:rPr>
          <w:delText>Preventing the expansion of wells as a transfer mechanism</w:delText>
        </w:r>
        <w:commentRangeEnd w:id="2915"/>
        <w:r w:rsidR="00A56518" w:rsidDel="00B70040">
          <w:rPr>
            <w:rStyle w:val="CommentReference"/>
          </w:rPr>
          <w:commentReference w:id="2915"/>
        </w:r>
        <w:commentRangeEnd w:id="2916"/>
        <w:r w:rsidR="00CE5AE7" w:rsidDel="00B70040">
          <w:rPr>
            <w:rStyle w:val="CommentReference"/>
          </w:rPr>
          <w:commentReference w:id="2916"/>
        </w:r>
      </w:del>
    </w:p>
    <w:p w14:paraId="0000006C" w14:textId="46F91FB2" w:rsidR="00925A3D" w:rsidRPr="001F7909" w:rsidDel="00B70040" w:rsidRDefault="00516699" w:rsidP="00974B61">
      <w:pPr>
        <w:pBdr>
          <w:top w:val="nil"/>
          <w:left w:val="nil"/>
          <w:bottom w:val="nil"/>
          <w:right w:val="nil"/>
          <w:between w:val="nil"/>
        </w:pBdr>
        <w:rPr>
          <w:del w:id="2918" w:author="tim liptrot" w:date="2020-05-12T11:44:00Z"/>
          <w:color w:val="000000"/>
        </w:rPr>
      </w:pPr>
      <w:del w:id="2919" w:author="tim liptrot" w:date="2020-05-12T11:44:00Z">
        <w:r w:rsidRPr="001F7909" w:rsidDel="00B70040">
          <w:rPr>
            <w:color w:val="000000"/>
          </w:rPr>
          <w:delText xml:space="preserve">Like most states interested in governing groundwater, Jordan has engaged in a long process of registering wells and distinguishing the legal from the illegal. This has involved several movements of the deadline for registration, resulting in currently some 5 different legal statuses for agricultural wells. Wells legalized prior to 2002, or which have since been legalized, receive the most generous fee regime. Wells that have no legal status but are known to the WAJ and the MWI are </w:delText>
        </w:r>
      </w:del>
      <w:ins w:id="2920" w:author="Rev" w:date="2020-03-17T18:51:00Z">
        <w:del w:id="2921" w:author="tim liptrot" w:date="2020-05-12T11:44:00Z">
          <w:r w:rsidR="00554EE1" w:rsidDel="00B70040">
            <w:rPr>
              <w:color w:val="000000"/>
            </w:rPr>
            <w:delText xml:space="preserve">to pay </w:delText>
          </w:r>
        </w:del>
      </w:ins>
      <w:del w:id="2922" w:author="tim liptrot" w:date="2020-05-12T11:44:00Z">
        <w:r w:rsidRPr="001F7909" w:rsidDel="00B70040">
          <w:rPr>
            <w:color w:val="000000"/>
          </w:rPr>
          <w:delText>responsible for paying the highest fees (there are some interim statuses between the two states). Wells that are not known to the MWI or the WAJ pay no fees, whether known to the local inspectors or not.</w:delText>
        </w:r>
      </w:del>
    </w:p>
    <w:p w14:paraId="0000006D" w14:textId="5D1752B2" w:rsidR="00925A3D" w:rsidRPr="001F7909" w:rsidDel="00B70040" w:rsidRDefault="00516699" w:rsidP="00974B61">
      <w:pPr>
        <w:pBdr>
          <w:top w:val="nil"/>
          <w:left w:val="nil"/>
          <w:bottom w:val="nil"/>
          <w:right w:val="nil"/>
          <w:between w:val="nil"/>
        </w:pBdr>
        <w:rPr>
          <w:del w:id="2923" w:author="tim liptrot" w:date="2020-05-12T11:44:00Z"/>
          <w:color w:val="000000"/>
        </w:rPr>
      </w:pPr>
      <w:del w:id="2924" w:author="tim liptrot" w:date="2020-05-12T11:44:00Z">
        <w:r w:rsidRPr="001F7909" w:rsidDel="00B70040">
          <w:rPr>
            <w:color w:val="000000"/>
          </w:rPr>
          <w:delText>In theory such wells are to be backfilled. However, there is considerable evidence that reports of the destruction of wells are greatly exaggerated. Several staff members at the MWI were skeptical of these backfillings, and one stated “If the government finds illegal wells, all the government can do is turn it over to the courts. If the well is completely drilled and the farmer is already using it. I haven't ever heard of any wells being closed except in the Disi area.” (</w:delText>
        </w:r>
        <w:r w:rsidR="004452A6" w:rsidDel="00B70040">
          <w:rPr>
            <w:color w:val="000000"/>
          </w:rPr>
          <w:delText>Interview with government official, 2019</w:delText>
        </w:r>
        <w:r w:rsidRPr="001F7909" w:rsidDel="00B70040">
          <w:rPr>
            <w:color w:val="000000"/>
          </w:rPr>
          <w:delText xml:space="preserve">). The academic work on the topic is similarly </w:delText>
        </w:r>
        <w:r w:rsidR="002E5B0F" w:rsidRPr="001F7909" w:rsidDel="00B70040">
          <w:rPr>
            <w:color w:val="000000"/>
          </w:rPr>
          <w:delText>sceptical</w:delText>
        </w:r>
        <w:r w:rsidRPr="001F7909" w:rsidDel="00B70040">
          <w:rPr>
            <w:color w:val="000000"/>
          </w:rPr>
          <w:delText xml:space="preserve"> of the extent of well closings (Al Nabver and Molle, 2017</w:delText>
        </w:r>
      </w:del>
      <w:ins w:id="2925" w:author="Author">
        <w:del w:id="2926" w:author="tim liptrot" w:date="2020-05-12T11:44:00Z">
          <w:r w:rsidR="00A56518" w:rsidDel="00B70040">
            <w:rPr>
              <w:color w:val="000000"/>
            </w:rPr>
            <w:delText xml:space="preserve">; </w:delText>
          </w:r>
        </w:del>
      </w:ins>
      <w:del w:id="2927" w:author="tim liptrot" w:date="2020-05-12T11:44:00Z">
        <w:r w:rsidRPr="001F7909" w:rsidDel="00B70040">
          <w:rPr>
            <w:color w:val="000000"/>
          </w:rPr>
          <w:delText>7) (</w:delText>
        </w:r>
        <w:r w:rsidR="004452A6" w:rsidDel="00B70040">
          <w:rPr>
            <w:color w:val="000000"/>
          </w:rPr>
          <w:delText>Molle et all, 2017</w:delText>
        </w:r>
        <w:r w:rsidRPr="001F7909" w:rsidDel="00B70040">
          <w:rPr>
            <w:color w:val="000000"/>
          </w:rPr>
          <w:delText xml:space="preserve">). </w:delText>
        </w:r>
      </w:del>
    </w:p>
    <w:p w14:paraId="0000006E" w14:textId="4C797F15" w:rsidR="00925A3D" w:rsidRPr="001F7909" w:rsidDel="00B70040" w:rsidRDefault="00516699" w:rsidP="00974B61">
      <w:pPr>
        <w:pBdr>
          <w:top w:val="nil"/>
          <w:left w:val="nil"/>
          <w:bottom w:val="nil"/>
          <w:right w:val="nil"/>
          <w:between w:val="nil"/>
        </w:pBdr>
        <w:rPr>
          <w:del w:id="2928" w:author="tim liptrot" w:date="2020-05-12T11:44:00Z"/>
          <w:color w:val="000000"/>
        </w:rPr>
      </w:pPr>
      <w:commentRangeStart w:id="2929"/>
      <w:del w:id="2930" w:author="tim liptrot" w:date="2020-05-12T11:44:00Z">
        <w:r w:rsidRPr="001F7909" w:rsidDel="00B70040">
          <w:rPr>
            <w:color w:val="000000"/>
          </w:rPr>
          <w:delText>In response, farmers often simply hide their wells from the state. Some farmers own a legal well, but have drilled additional hidden illegal wells to disguise their consumption (Naber and Molle 2017). One farmer was even caught hiding a well.</w:delText>
        </w:r>
        <w:r w:rsidR="00FE37F6" w:rsidDel="00B70040">
          <w:rPr>
            <w:color w:val="000000"/>
          </w:rPr>
          <w:delText xml:space="preserve"> </w:delText>
        </w:r>
        <w:r w:rsidRPr="001F7909" w:rsidDel="00B70040">
          <w:rPr>
            <w:color w:val="000000"/>
          </w:rPr>
          <w:delText>Some wells are known to the local WAJ office, who choose not to pass on that knowledge to the ministry (</w:delText>
        </w:r>
        <w:r w:rsidR="00FD4B3C" w:rsidDel="00B70040">
          <w:rPr>
            <w:color w:val="000000"/>
          </w:rPr>
          <w:delText>Interview with private researcher,</w:delText>
        </w:r>
        <w:r w:rsidRPr="001F7909" w:rsidDel="00B70040">
          <w:rPr>
            <w:color w:val="000000"/>
          </w:rPr>
          <w:delText xml:space="preserve"> 2018). Licenses to deepen wells are, by law, tightly controlled. But farmers may sabotage their dry wells, then apply for a license to repair the well and use that license to actually deepen the well. Farmers also use violence at times to prevent inspectors from </w:delText>
        </w:r>
        <w:commentRangeEnd w:id="2929"/>
        <w:r w:rsidR="00554EE1" w:rsidDel="00B70040">
          <w:rPr>
            <w:rStyle w:val="CommentReference"/>
          </w:rPr>
          <w:commentReference w:id="2929"/>
        </w:r>
        <w:r w:rsidRPr="001F7909" w:rsidDel="00B70040">
          <w:rPr>
            <w:color w:val="000000"/>
          </w:rPr>
          <w:delText xml:space="preserve">accessing their land, resulting in the daily accompaniment of inspectors by armed officers of the General Security Directorate (Azraq regulator). An exhaustive list of the strategies used by farmers is beyond the scope of this study, but their number </w:delText>
        </w:r>
        <w:commentRangeStart w:id="2931"/>
        <w:r w:rsidRPr="001F7909" w:rsidDel="00B70040">
          <w:rPr>
            <w:color w:val="000000"/>
          </w:rPr>
          <w:delText>and diversity is sufficient</w:delText>
        </w:r>
        <w:commentRangeEnd w:id="2931"/>
        <w:r w:rsidR="00A56518" w:rsidDel="00B70040">
          <w:rPr>
            <w:rStyle w:val="CommentReference"/>
          </w:rPr>
          <w:commentReference w:id="2931"/>
        </w:r>
        <w:r w:rsidRPr="001F7909" w:rsidDel="00B70040">
          <w:rPr>
            <w:color w:val="000000"/>
          </w:rPr>
          <w:delText>.</w:delText>
        </w:r>
      </w:del>
    </w:p>
    <w:p w14:paraId="0000006F" w14:textId="4F22C1B4" w:rsidR="00925A3D" w:rsidRPr="001F7909" w:rsidDel="00B70040" w:rsidRDefault="00516699" w:rsidP="00974B61">
      <w:pPr>
        <w:pBdr>
          <w:top w:val="nil"/>
          <w:left w:val="nil"/>
          <w:bottom w:val="nil"/>
          <w:right w:val="nil"/>
          <w:between w:val="nil"/>
        </w:pBdr>
        <w:rPr>
          <w:del w:id="2932" w:author="tim liptrot" w:date="2020-05-12T11:44:00Z"/>
          <w:color w:val="000000"/>
        </w:rPr>
      </w:pPr>
      <w:commentRangeStart w:id="2933"/>
      <w:commentRangeStart w:id="2934"/>
      <w:commentRangeStart w:id="2935"/>
      <w:del w:id="2936" w:author="tim liptrot" w:date="2020-05-12T11:44:00Z">
        <w:r w:rsidRPr="001F7909" w:rsidDel="00B70040">
          <w:rPr>
            <w:color w:val="000000"/>
          </w:rPr>
          <w:delText>The total abstraction prevented from the campaign to close illegal wells in Azraq in 2017 was 3 MCM</w:delText>
        </w:r>
        <w:commentRangeEnd w:id="2933"/>
        <w:r w:rsidR="00ED4FB2" w:rsidDel="00B70040">
          <w:rPr>
            <w:rStyle w:val="CommentReference"/>
          </w:rPr>
          <w:commentReference w:id="2933"/>
        </w:r>
        <w:r w:rsidRPr="001F7909" w:rsidDel="00B70040">
          <w:rPr>
            <w:color w:val="000000"/>
          </w:rPr>
          <w:delText xml:space="preserve">. While this is an impressive number given the great difficulties involved in identifying and taking action against such wells, it is a small quantity compared to the current total abstraction from the aquifer, which is around (100 +/- 10 MCM). </w:delText>
        </w:r>
        <w:commentRangeEnd w:id="2934"/>
        <w:r w:rsidR="00A56518" w:rsidDel="00B70040">
          <w:rPr>
            <w:rStyle w:val="CommentReference"/>
          </w:rPr>
          <w:commentReference w:id="2934"/>
        </w:r>
        <w:commentRangeEnd w:id="2935"/>
        <w:r w:rsidR="00CE5AE7" w:rsidDel="00B70040">
          <w:rPr>
            <w:rStyle w:val="CommentReference"/>
          </w:rPr>
          <w:commentReference w:id="2935"/>
        </w:r>
      </w:del>
    </w:p>
    <w:p w14:paraId="00000070" w14:textId="29C2EED5" w:rsidR="00925A3D" w:rsidRPr="001F7909" w:rsidDel="00B70040" w:rsidRDefault="00516699" w:rsidP="00974B61">
      <w:pPr>
        <w:pBdr>
          <w:top w:val="nil"/>
          <w:left w:val="nil"/>
          <w:bottom w:val="nil"/>
          <w:right w:val="nil"/>
          <w:between w:val="nil"/>
        </w:pBdr>
        <w:rPr>
          <w:del w:id="2937" w:author="tim liptrot" w:date="2020-05-12T11:44:00Z"/>
          <w:color w:val="000000"/>
        </w:rPr>
      </w:pPr>
      <w:del w:id="2938" w:author="tim liptrot" w:date="2020-05-12T11:44:00Z">
        <w:r w:rsidRPr="001F7909" w:rsidDel="00B70040">
          <w:rPr>
            <w:i/>
            <w:color w:val="000000"/>
          </w:rPr>
          <w:delText>The cumulative effect of these regulations</w:delText>
        </w:r>
      </w:del>
    </w:p>
    <w:p w14:paraId="00000071" w14:textId="4FFF3E0A" w:rsidR="00925A3D" w:rsidRPr="001F7909" w:rsidDel="00B70040" w:rsidRDefault="00516699" w:rsidP="00974B61">
      <w:pPr>
        <w:pBdr>
          <w:top w:val="nil"/>
          <w:left w:val="nil"/>
          <w:bottom w:val="nil"/>
          <w:right w:val="nil"/>
          <w:between w:val="nil"/>
        </w:pBdr>
        <w:rPr>
          <w:del w:id="2939" w:author="tim liptrot" w:date="2020-05-12T11:44:00Z"/>
          <w:color w:val="000000"/>
        </w:rPr>
      </w:pPr>
      <w:del w:id="2940" w:author="tim liptrot" w:date="2020-05-12T11:44:00Z">
        <w:r w:rsidRPr="001F7909" w:rsidDel="00B70040">
          <w:rPr>
            <w:color w:val="000000"/>
          </w:rPr>
          <w:delText xml:space="preserve">Can these policies be described as a rural to urban water transfer? There is abundant evidence, from personal testimony and the ministries own statements, that they are motivated by protecting the supply of water for domestic and industrial use, particularly “drinking water”. However, the actual effect of these regulations is probably only to extent </w:delText>
        </w:r>
      </w:del>
      <w:ins w:id="2941" w:author="Rev" w:date="2020-03-17T18:55:00Z">
        <w:del w:id="2942" w:author="tim liptrot" w:date="2020-05-12T11:44:00Z">
          <w:r w:rsidR="00ED4FB2" w:rsidRPr="001F7909" w:rsidDel="00B70040">
            <w:rPr>
              <w:color w:val="000000"/>
            </w:rPr>
            <w:delText>exten</w:delText>
          </w:r>
          <w:r w:rsidR="00ED4FB2" w:rsidDel="00B70040">
            <w:rPr>
              <w:color w:val="000000"/>
            </w:rPr>
            <w:delText>d</w:delText>
          </w:r>
          <w:r w:rsidR="00ED4FB2" w:rsidRPr="001F7909" w:rsidDel="00B70040">
            <w:rPr>
              <w:color w:val="000000"/>
            </w:rPr>
            <w:delText xml:space="preserve"> </w:delText>
          </w:r>
        </w:del>
      </w:ins>
      <w:commentRangeStart w:id="2943"/>
      <w:commentRangeStart w:id="2944"/>
      <w:del w:id="2945" w:author="tim liptrot" w:date="2020-05-12T11:44:00Z">
        <w:r w:rsidRPr="001F7909" w:rsidDel="00B70040">
          <w:rPr>
            <w:color w:val="000000"/>
          </w:rPr>
          <w:delText xml:space="preserve">the viability of the Azraq well field by a few years. </w:delText>
        </w:r>
        <w:commentRangeEnd w:id="2943"/>
        <w:r w:rsidR="00CC71A9" w:rsidDel="00B70040">
          <w:rPr>
            <w:rStyle w:val="CommentReference"/>
          </w:rPr>
          <w:commentReference w:id="2943"/>
        </w:r>
        <w:commentRangeEnd w:id="2944"/>
        <w:r w:rsidR="00CE5AE7" w:rsidDel="00B70040">
          <w:rPr>
            <w:rStyle w:val="CommentReference"/>
          </w:rPr>
          <w:commentReference w:id="2944"/>
        </w:r>
        <w:r w:rsidRPr="001F7909" w:rsidDel="00B70040">
          <w:rPr>
            <w:color w:val="000000"/>
          </w:rPr>
          <w:delText xml:space="preserve">The area that needs to be policed, the number and diversity of well owners, the unavoidable resistance from local implementers, and the extent of over abstraction (2 to 3 times the safe yield in most basins) makes a return to safe yield </w:delText>
        </w:r>
      </w:del>
      <w:ins w:id="2946" w:author="Rev" w:date="2020-03-17T18:55:00Z">
        <w:del w:id="2947" w:author="tim liptrot" w:date="2020-05-12T11:44:00Z">
          <w:r w:rsidR="00ED4FB2" w:rsidDel="00B70040">
            <w:rPr>
              <w:color w:val="000000"/>
            </w:rPr>
            <w:delText xml:space="preserve">close to </w:delText>
          </w:r>
        </w:del>
      </w:ins>
      <w:del w:id="2948" w:author="tim liptrot" w:date="2020-05-12T11:44:00Z">
        <w:r w:rsidRPr="001F7909" w:rsidDel="00B70040">
          <w:rPr>
            <w:color w:val="000000"/>
          </w:rPr>
          <w:delText>impossible. C</w:delText>
        </w:r>
        <w:commentRangeStart w:id="2949"/>
        <w:r w:rsidRPr="001F7909" w:rsidDel="00B70040">
          <w:rPr>
            <w:color w:val="000000"/>
          </w:rPr>
          <w:delText xml:space="preserve">urrently building new pipelines to Azraq or most northern basins is not an attractive option because those resources will not stay viable long enough to justify their costs </w:delText>
        </w:r>
        <w:r w:rsidR="00942813" w:rsidDel="00B70040">
          <w:rPr>
            <w:color w:val="000000"/>
          </w:rPr>
          <w:delText>(Interviews with government officials, 2019)</w:delText>
        </w:r>
        <w:r w:rsidRPr="001F7909" w:rsidDel="00B70040">
          <w:rPr>
            <w:color w:val="000000"/>
          </w:rPr>
          <w:delText xml:space="preserve">. </w:delText>
        </w:r>
        <w:commentRangeEnd w:id="2949"/>
        <w:r w:rsidR="00ED4FB2" w:rsidDel="00B70040">
          <w:rPr>
            <w:rStyle w:val="CommentReference"/>
          </w:rPr>
          <w:commentReference w:id="2949"/>
        </w:r>
      </w:del>
    </w:p>
    <w:p w14:paraId="00000072" w14:textId="281CF49F" w:rsidR="00925A3D" w:rsidRPr="001F7909" w:rsidDel="00B70040" w:rsidRDefault="00516699" w:rsidP="00974B61">
      <w:pPr>
        <w:pBdr>
          <w:top w:val="nil"/>
          <w:left w:val="nil"/>
          <w:bottom w:val="nil"/>
          <w:right w:val="nil"/>
          <w:between w:val="nil"/>
        </w:pBdr>
        <w:rPr>
          <w:del w:id="2950" w:author="tim liptrot" w:date="2020-05-12T11:44:00Z"/>
          <w:color w:val="000000"/>
        </w:rPr>
      </w:pPr>
      <w:del w:id="2951" w:author="tim liptrot" w:date="2020-05-12T11:44:00Z">
        <w:r w:rsidRPr="001F7909" w:rsidDel="00B70040">
          <w:rPr>
            <w:color w:val="000000"/>
          </w:rPr>
          <w:delText xml:space="preserve">A comparison to the Disi pipeline illuminates the limits </w:delText>
        </w:r>
        <w:commentRangeStart w:id="2952"/>
        <w:r w:rsidRPr="001F7909" w:rsidDel="00B70040">
          <w:rPr>
            <w:color w:val="000000"/>
          </w:rPr>
          <w:delText>of groundwater regulation</w:delText>
        </w:r>
        <w:r w:rsidR="00DB04B5" w:rsidDel="00B70040">
          <w:rPr>
            <w:color w:val="000000"/>
          </w:rPr>
          <w:delText xml:space="preserve"> </w:delText>
        </w:r>
        <w:commentRangeEnd w:id="2952"/>
        <w:r w:rsidR="00CC71A9" w:rsidDel="00B70040">
          <w:rPr>
            <w:rStyle w:val="CommentReference"/>
          </w:rPr>
          <w:commentReference w:id="2952"/>
        </w:r>
        <w:r w:rsidR="00DB04B5" w:rsidDel="00B70040">
          <w:rPr>
            <w:color w:val="000000"/>
          </w:rPr>
          <w:delText>in North Jordan</w:delText>
        </w:r>
        <w:r w:rsidRPr="001F7909" w:rsidDel="00B70040">
          <w:rPr>
            <w:color w:val="000000"/>
          </w:rPr>
          <w:delText xml:space="preserve">. </w:delText>
        </w:r>
        <w:r w:rsidR="00DB04B5" w:rsidDel="00B70040">
          <w:rPr>
            <w:color w:val="000000"/>
          </w:rPr>
          <w:delText xml:space="preserve">The shutdowns in Disi reduced consumption by 45 MCM, based on the statements of the </w:delText>
        </w:r>
        <w:commentRangeStart w:id="2953"/>
        <w:r w:rsidR="00DB04B5" w:rsidDel="00B70040">
          <w:rPr>
            <w:color w:val="000000"/>
          </w:rPr>
          <w:delText>agribusinesses</w:delText>
        </w:r>
        <w:r w:rsidR="00DB04B5" w:rsidDel="00B70040">
          <w:rPr>
            <w:rStyle w:val="FootnoteReference"/>
            <w:color w:val="000000"/>
          </w:rPr>
          <w:footnoteReference w:id="6"/>
        </w:r>
        <w:r w:rsidR="00DB04B5" w:rsidDel="00B70040">
          <w:rPr>
            <w:color w:val="000000"/>
          </w:rPr>
          <w:delText>.</w:delText>
        </w:r>
        <w:commentRangeEnd w:id="2953"/>
        <w:r w:rsidR="000F2EC0" w:rsidDel="00B70040">
          <w:rPr>
            <w:rStyle w:val="CommentReference"/>
          </w:rPr>
          <w:commentReference w:id="2953"/>
        </w:r>
        <w:r w:rsidR="00DB04B5" w:rsidDel="00B70040">
          <w:rPr>
            <w:color w:val="000000"/>
          </w:rPr>
          <w:delText xml:space="preserve"> It is not plausible the</w:delText>
        </w:r>
        <w:r w:rsidRPr="001F7909" w:rsidDel="00B70040">
          <w:rPr>
            <w:color w:val="000000"/>
          </w:rPr>
          <w:delText xml:space="preserve"> </w:delText>
        </w:r>
        <w:r w:rsidR="00DB04B5" w:rsidDel="00B70040">
          <w:rPr>
            <w:color w:val="000000"/>
          </w:rPr>
          <w:delText>tariffs and licensing used in North Jordan</w:delText>
        </w:r>
        <w:r w:rsidRPr="001F7909" w:rsidDel="00B70040">
          <w:rPr>
            <w:color w:val="000000"/>
          </w:rPr>
          <w:delText xml:space="preserve">, given the extent of farmer resistance and the number and diversity of well owners, could have reduced abstraction in the highlands sufficiently to make the aquifers viable for pumping on that scale. The Disi pipeline was built on the assumption that it would be able to output such quantities until 2050, justifying the hard infrastructure costs of the pipeline. The drastic reduction in agricultural consumption necessary to make such investments viable </w:delText>
        </w:r>
      </w:del>
      <w:ins w:id="2956" w:author="Rev" w:date="2020-03-17T18:59:00Z">
        <w:del w:id="2957" w:author="tim liptrot" w:date="2020-05-12T11:44:00Z">
          <w:r w:rsidR="000F2EC0" w:rsidDel="00B70040">
            <w:rPr>
              <w:color w:val="000000"/>
            </w:rPr>
            <w:delText xml:space="preserve">in the case of Azraq </w:delText>
          </w:r>
        </w:del>
      </w:ins>
      <w:del w:id="2958" w:author="tim liptrot" w:date="2020-05-12T11:44:00Z">
        <w:r w:rsidRPr="001F7909" w:rsidDel="00B70040">
          <w:rPr>
            <w:color w:val="000000"/>
          </w:rPr>
          <w:delText>is beyond the ability of Jordan's policies, or of any policies implemented globally in similarly over</w:delText>
        </w:r>
        <w:r w:rsidR="00DB04B5" w:rsidDel="00B70040">
          <w:rPr>
            <w:color w:val="000000"/>
          </w:rPr>
          <w:delText>-</w:delText>
        </w:r>
        <w:r w:rsidRPr="001F7909" w:rsidDel="00B70040">
          <w:rPr>
            <w:color w:val="000000"/>
          </w:rPr>
          <w:delText>drafted aquifers with many and disperse wells (</w:delText>
        </w:r>
        <w:r w:rsidR="00215438" w:rsidDel="00B70040">
          <w:rPr>
            <w:color w:val="000000"/>
          </w:rPr>
          <w:delText>Molle et all, 2017</w:delText>
        </w:r>
        <w:r w:rsidRPr="001F7909" w:rsidDel="00B70040">
          <w:rPr>
            <w:color w:val="000000"/>
          </w:rPr>
          <w:delText>).</w:delText>
        </w:r>
      </w:del>
    </w:p>
    <w:p w14:paraId="00000073" w14:textId="15A7945F" w:rsidR="00925A3D" w:rsidRPr="001F7909" w:rsidDel="00B70040" w:rsidRDefault="00516699" w:rsidP="00974B61">
      <w:pPr>
        <w:pBdr>
          <w:top w:val="nil"/>
          <w:left w:val="nil"/>
          <w:bottom w:val="nil"/>
          <w:right w:val="nil"/>
          <w:between w:val="nil"/>
        </w:pBdr>
        <w:rPr>
          <w:del w:id="2959" w:author="tim liptrot" w:date="2020-05-12T11:44:00Z"/>
          <w:b/>
          <w:color w:val="000000"/>
        </w:rPr>
      </w:pPr>
      <w:bookmarkStart w:id="2960" w:name="_heading=h.4d34og8" w:colFirst="0" w:colLast="0"/>
      <w:bookmarkEnd w:id="2960"/>
      <w:commentRangeStart w:id="2961"/>
      <w:del w:id="2962" w:author="tim liptrot" w:date="2020-05-12T11:44:00Z">
        <w:r w:rsidRPr="001F7909" w:rsidDel="00B70040">
          <w:rPr>
            <w:b/>
            <w:color w:val="000000"/>
          </w:rPr>
          <w:delText>Discussion</w:delText>
        </w:r>
      </w:del>
      <w:customXmlDelRangeStart w:id="2963" w:author="tim liptrot" w:date="2020-05-12T11:44:00Z"/>
      <w:sdt>
        <w:sdtPr>
          <w:tag w:val="goog_rdk_68"/>
          <w:id w:val="-254516090"/>
        </w:sdtPr>
        <w:sdtContent>
          <w:customXmlDelRangeEnd w:id="2963"/>
          <w:del w:id="2964" w:author="tim liptrot" w:date="2020-05-12T11:44:00Z">
            <w:r w:rsidRPr="001F7909" w:rsidDel="00B70040">
              <w:rPr>
                <w:b/>
                <w:color w:val="000000"/>
              </w:rPr>
              <w:delText xml:space="preserve"> and Conclusion</w:delText>
            </w:r>
          </w:del>
          <w:customXmlDelRangeStart w:id="2965" w:author="tim liptrot" w:date="2020-05-12T11:44:00Z"/>
        </w:sdtContent>
      </w:sdt>
      <w:customXmlDelRangeEnd w:id="2965"/>
      <w:commentRangeEnd w:id="2961"/>
      <w:del w:id="2966" w:author="tim liptrot" w:date="2020-05-12T11:44:00Z">
        <w:r w:rsidR="00176859" w:rsidDel="00B70040">
          <w:rPr>
            <w:rStyle w:val="CommentReference"/>
          </w:rPr>
          <w:commentReference w:id="2961"/>
        </w:r>
      </w:del>
    </w:p>
    <w:p w14:paraId="00000074" w14:textId="32183C93" w:rsidR="00925A3D" w:rsidRPr="001F7909" w:rsidDel="00B70040" w:rsidRDefault="00516699" w:rsidP="00974B61">
      <w:pPr>
        <w:pBdr>
          <w:top w:val="nil"/>
          <w:left w:val="nil"/>
          <w:bottom w:val="nil"/>
          <w:right w:val="nil"/>
          <w:between w:val="nil"/>
        </w:pBdr>
        <w:rPr>
          <w:del w:id="2967" w:author="tim liptrot" w:date="2020-05-12T11:44:00Z"/>
          <w:color w:val="000000"/>
        </w:rPr>
      </w:pPr>
      <w:del w:id="2968" w:author="tim liptrot" w:date="2020-05-12T11:44:00Z">
        <w:r w:rsidRPr="001F7909" w:rsidDel="00B70040">
          <w:rPr>
            <w:color w:val="000000"/>
          </w:rPr>
          <w:tab/>
          <w:delText xml:space="preserve">This paper began with a paradox. On the one hand, very few states are able to assert control over their groundwater resources, and rampant overuse is the norm. However, the political incentives to </w:delText>
        </w:r>
        <w:commentRangeStart w:id="2969"/>
        <w:commentRangeStart w:id="2970"/>
        <w:r w:rsidRPr="001F7909" w:rsidDel="00B70040">
          <w:rPr>
            <w:color w:val="000000"/>
          </w:rPr>
          <w:delText xml:space="preserve">transfer </w:delText>
        </w:r>
        <w:commentRangeEnd w:id="2969"/>
        <w:r w:rsidR="00CC71A9" w:rsidDel="00B70040">
          <w:rPr>
            <w:rStyle w:val="CommentReference"/>
          </w:rPr>
          <w:commentReference w:id="2969"/>
        </w:r>
        <w:commentRangeEnd w:id="2970"/>
        <w:r w:rsidR="00CE5AE7" w:rsidDel="00B70040">
          <w:rPr>
            <w:rStyle w:val="CommentReference"/>
          </w:rPr>
          <w:commentReference w:id="2970"/>
        </w:r>
        <w:r w:rsidRPr="001F7909" w:rsidDel="00B70040">
          <w:rPr>
            <w:color w:val="000000"/>
          </w:rPr>
          <w:delText>water from agricultural use to the domestic or industrial sectors are often high in contexts of rapid urbanization. In a state dependent on groundwater for the majority of its supply, but experiencing rapid urbanization, can the transfer of groundwater from agricultural be effected?</w:delText>
        </w:r>
      </w:del>
    </w:p>
    <w:p w14:paraId="00000075" w14:textId="6013FA10" w:rsidR="00925A3D" w:rsidRPr="001F7909" w:rsidDel="00B70040" w:rsidRDefault="00516699" w:rsidP="00974B61">
      <w:pPr>
        <w:pBdr>
          <w:top w:val="nil"/>
          <w:left w:val="nil"/>
          <w:bottom w:val="nil"/>
          <w:right w:val="nil"/>
          <w:between w:val="nil"/>
        </w:pBdr>
        <w:rPr>
          <w:del w:id="2971" w:author="tim liptrot" w:date="2020-05-12T11:44:00Z"/>
          <w:color w:val="000000"/>
        </w:rPr>
      </w:pPr>
      <w:del w:id="2972" w:author="tim liptrot" w:date="2020-05-12T11:44:00Z">
        <w:r w:rsidRPr="001F7909" w:rsidDel="00B70040">
          <w:rPr>
            <w:color w:val="000000"/>
          </w:rPr>
          <w:delText xml:space="preserve">It is difficult to deny that, for the Disi aquifer, the state </w:delText>
        </w:r>
        <w:commentRangeStart w:id="2973"/>
        <w:r w:rsidRPr="001F7909" w:rsidDel="00B70040">
          <w:rPr>
            <w:color w:val="000000"/>
          </w:rPr>
          <w:delText xml:space="preserve">transferred </w:delText>
        </w:r>
        <w:commentRangeEnd w:id="2973"/>
        <w:r w:rsidR="00CC71A9" w:rsidDel="00B70040">
          <w:rPr>
            <w:rStyle w:val="CommentReference"/>
          </w:rPr>
          <w:commentReference w:id="2973"/>
        </w:r>
        <w:r w:rsidRPr="001F7909" w:rsidDel="00B70040">
          <w:rPr>
            <w:color w:val="000000"/>
          </w:rPr>
          <w:delText xml:space="preserve">groundwater between sectors. After 2013, agricultural consumption was reduced by </w:delText>
        </w:r>
        <w:r w:rsidR="00215438" w:rsidDel="00B70040">
          <w:rPr>
            <w:color w:val="000000"/>
          </w:rPr>
          <w:delText>45</w:delText>
        </w:r>
        <w:r w:rsidR="00215438" w:rsidRPr="001F7909" w:rsidDel="00B70040">
          <w:rPr>
            <w:color w:val="000000"/>
          </w:rPr>
          <w:delText xml:space="preserve"> </w:delText>
        </w:r>
        <w:r w:rsidRPr="001F7909" w:rsidDel="00B70040">
          <w:rPr>
            <w:color w:val="000000"/>
          </w:rPr>
          <w:delText>MCM or more, while urban usage increase by, officially, 100 MC</w:delText>
        </w:r>
        <w:r w:rsidR="00DB04B5" w:rsidDel="00B70040">
          <w:rPr>
            <w:color w:val="000000"/>
          </w:rPr>
          <w:delText>M. This is strong evidence that</w:delText>
        </w:r>
        <w:r w:rsidRPr="001F7909" w:rsidDel="00B70040">
          <w:rPr>
            <w:color w:val="000000"/>
          </w:rPr>
          <w:delText xml:space="preserve"> groundwater transfers are possible under certain social and </w:delText>
        </w:r>
        <w:commentRangeStart w:id="2974"/>
        <w:r w:rsidRPr="001F7909" w:rsidDel="00B70040">
          <w:rPr>
            <w:color w:val="000000"/>
          </w:rPr>
          <w:delText>geological conditions</w:delText>
        </w:r>
        <w:commentRangeEnd w:id="2974"/>
        <w:r w:rsidR="00CC71A9" w:rsidDel="00B70040">
          <w:rPr>
            <w:rStyle w:val="CommentReference"/>
          </w:rPr>
          <w:commentReference w:id="2974"/>
        </w:r>
        <w:r w:rsidRPr="001F7909" w:rsidDel="00B70040">
          <w:rPr>
            <w:color w:val="000000"/>
          </w:rPr>
          <w:delText>. At the same time, the northern aquifers are a case study in the challenges of effecting transfers, and by 2013 the ineffectiveness of the abstraction fees caused the MWI to reduce their goals to decrease the growth in the number of wells, with mixed results.</w:delText>
        </w:r>
      </w:del>
    </w:p>
    <w:commentRangeStart w:id="2975"/>
    <w:commentRangeStart w:id="2976"/>
    <w:p w14:paraId="00000076" w14:textId="2F0EA993" w:rsidR="00925A3D" w:rsidRPr="001F7909" w:rsidDel="00B70040" w:rsidRDefault="006E6321" w:rsidP="00974B61">
      <w:pPr>
        <w:pBdr>
          <w:top w:val="nil"/>
          <w:left w:val="nil"/>
          <w:bottom w:val="nil"/>
          <w:right w:val="nil"/>
          <w:between w:val="nil"/>
        </w:pBdr>
        <w:rPr>
          <w:del w:id="2977" w:author="tim liptrot" w:date="2020-05-12T11:44:00Z"/>
          <w:color w:val="000000"/>
        </w:rPr>
      </w:pPr>
      <w:customXmlInsRangeStart w:id="2978" w:author="Author" w:date="2020-04-11T13:23:00Z"/>
      <w:customXmlDelRangeStart w:id="2979" w:author="tim liptrot" w:date="2020-05-12T11:44:00Z"/>
      <w:sdt>
        <w:sdtPr>
          <w:tag w:val="goog_rdk_70"/>
          <w:id w:val="1851071121"/>
        </w:sdtPr>
        <w:sdtContent>
          <w:customXmlInsRangeEnd w:id="2978"/>
          <w:customXmlDelRangeEnd w:id="2979"/>
          <w:del w:id="2980" w:author="tim liptrot" w:date="2020-05-12T11:44:00Z">
            <w:r w:rsidR="00516699" w:rsidRPr="001F7909" w:rsidDel="00B70040">
              <w:rPr>
                <w:color w:val="000000"/>
              </w:rPr>
              <w:delText xml:space="preserve">The lessons learned from the Jordanian case that can be generalised emerge by analysing the reasons behind the </w:delText>
            </w:r>
            <w:r w:rsidR="002E5B0F" w:rsidDel="00B70040">
              <w:rPr>
                <w:color w:val="000000"/>
              </w:rPr>
              <w:delText>state</w:delText>
            </w:r>
            <w:r w:rsidR="00516699" w:rsidRPr="001F7909" w:rsidDel="00B70040">
              <w:rPr>
                <w:color w:val="000000"/>
              </w:rPr>
              <w:delText xml:space="preserve"> approaches towards the cases we have analysed in this paper</w:delText>
            </w:r>
          </w:del>
          <w:del w:id="2981" w:author="tim liptrot" w:date="2020-04-11T13:23:00Z">
            <w:r w:rsidR="00516699" w:rsidRPr="001F7909">
              <w:rPr>
                <w:color w:val="000000"/>
              </w:rPr>
              <w:delText xml:space="preserve">. </w:delText>
            </w:r>
          </w:del>
          <w:customXmlInsRangeStart w:id="2982" w:author="Author" w:date="2020-04-11T13:23:00Z"/>
          <w:customXmlDelRangeStart w:id="2983" w:author="tim liptrot" w:date="2020-05-12T11:44:00Z"/>
        </w:sdtContent>
      </w:sdt>
      <w:customXmlInsRangeEnd w:id="2982"/>
      <w:customXmlDelRangeEnd w:id="2983"/>
      <w:del w:id="2984" w:author="tim liptrot" w:date="2020-05-12T11:44:00Z">
        <w:r w:rsidR="00516699" w:rsidRPr="001F7909" w:rsidDel="00B70040">
          <w:rPr>
            <w:color w:val="000000"/>
          </w:rPr>
          <w:delText xml:space="preserve">One major reason for the different outcomes </w:delText>
        </w:r>
        <w:commentRangeEnd w:id="2975"/>
        <w:r w:rsidR="00CC71A9" w:rsidDel="00B70040">
          <w:rPr>
            <w:rStyle w:val="CommentReference"/>
          </w:rPr>
          <w:commentReference w:id="2975"/>
        </w:r>
        <w:commentRangeEnd w:id="2976"/>
        <w:r w:rsidR="00CE5AE7" w:rsidDel="00B70040">
          <w:rPr>
            <w:rStyle w:val="CommentReference"/>
          </w:rPr>
          <w:commentReference w:id="2976"/>
        </w:r>
        <w:r w:rsidR="00516699" w:rsidRPr="001F7909" w:rsidDel="00B70040">
          <w:rPr>
            <w:color w:val="000000"/>
          </w:rPr>
          <w:delText xml:space="preserve">in the Disi aquifer and in North Jordan is that the Jordanian state was more inclined to respect the rights of farmers in north Jordan than in the south. Few </w:delText>
        </w:r>
        <w:r w:rsidR="002E5B0F" w:rsidDel="00B70040">
          <w:rPr>
            <w:color w:val="000000"/>
          </w:rPr>
          <w:delText>state</w:delText>
        </w:r>
        <w:r w:rsidR="00516699" w:rsidRPr="001F7909" w:rsidDel="00B70040">
          <w:rPr>
            <w:color w:val="000000"/>
          </w:rPr>
          <w:delText xml:space="preserve"> respondents discussed the extra-legal dispossession of legal farmers in Amman-Zarqa or in Azraq. While the 2002 bylaws imposed high fees, legal farmers have generally succeeded in receiving generous free allowances, avoiding fees, and negotiating down fees. Fees are based on measurements from crop tables produced by the Ministry of Agriculture, despite USAID’s demonstration of the technical feasibility of more accurate remote sensing as the basis for fees. This narrative closely tracks global accounts of states unwilling to employ coercive measures in practice to reduce groundwater use. The most plausible explanation for this, explicitly stated by leaders in the MWI, is that </w:delText>
        </w:r>
        <w:r w:rsidR="00215438" w:rsidDel="00B70040">
          <w:rPr>
            <w:color w:val="000000"/>
          </w:rPr>
          <w:delText>in 2013 the government realized the abstraction fees and restrictive licensing had not had a large impact. It was agreed</w:delText>
        </w:r>
      </w:del>
      <w:ins w:id="2985" w:author="Rev" w:date="2020-03-17T19:08:00Z">
        <w:del w:id="2986" w:author="tim liptrot" w:date="2020-05-12T11:44:00Z">
          <w:r w:rsidR="00AE7DE6" w:rsidDel="00B70040">
            <w:rPr>
              <w:color w:val="000000"/>
            </w:rPr>
            <w:delText xml:space="preserve">that </w:delText>
          </w:r>
        </w:del>
      </w:ins>
      <w:del w:id="2987" w:author="tim liptrot" w:date="2020-05-12T11:44:00Z">
        <w:r w:rsidR="00516699" w:rsidRPr="001F7909" w:rsidDel="00B70040">
          <w:rPr>
            <w:color w:val="000000"/>
          </w:rPr>
          <w:delText>closing farms in the north was more politically costly because of the greater number and socio-economic diversity of farm owners</w:delText>
        </w:r>
        <w:r w:rsidR="00215438" w:rsidDel="00B70040">
          <w:rPr>
            <w:color w:val="000000"/>
          </w:rPr>
          <w:delText>, so the goals of the policy were reduced to stopping growth in agricultural water use</w:delText>
        </w:r>
        <w:r w:rsidR="00516699" w:rsidRPr="001F7909" w:rsidDel="00B70040">
          <w:rPr>
            <w:color w:val="000000"/>
          </w:rPr>
          <w:delText xml:space="preserve">. Displacing </w:delText>
        </w:r>
        <w:r w:rsidR="00215438" w:rsidDel="00B70040">
          <w:rPr>
            <w:color w:val="000000"/>
          </w:rPr>
          <w:delText>northern</w:delText>
        </w:r>
        <w:r w:rsidR="00215438" w:rsidRPr="001F7909" w:rsidDel="00B70040">
          <w:rPr>
            <w:color w:val="000000"/>
          </w:rPr>
          <w:delText xml:space="preserve"> </w:delText>
        </w:r>
        <w:r w:rsidR="00516699" w:rsidRPr="001F7909" w:rsidDel="00B70040">
          <w:rPr>
            <w:color w:val="000000"/>
          </w:rPr>
          <w:delText xml:space="preserve">farmers </w:delText>
        </w:r>
        <w:r w:rsidR="00215438" w:rsidDel="00B70040">
          <w:rPr>
            <w:color w:val="000000"/>
          </w:rPr>
          <w:delText>had</w:delText>
        </w:r>
        <w:r w:rsidR="00516699" w:rsidRPr="001F7909" w:rsidDel="00B70040">
          <w:rPr>
            <w:color w:val="000000"/>
          </w:rPr>
          <w:delText xml:space="preserve"> greater social consequences, and a potential security threat from rural to urban migration. Disi therefore became the path of least resistance because the perceived cost of dispossessing a small group of agri-business owners and mostly foreign workers was comparatively low</w:delText>
        </w:r>
        <w:r w:rsidR="00215438" w:rsidDel="00B70040">
          <w:rPr>
            <w:color w:val="000000"/>
          </w:rPr>
          <w:delText>, so radically reducing the cropped area was politically attractive</w:delText>
        </w:r>
      </w:del>
      <w:ins w:id="2988" w:author="Author" w:date="2020-04-11T13:23:00Z">
        <w:del w:id="2989" w:author="tim liptrot" w:date="2020-05-12T11:44:00Z">
          <w:r w:rsidR="00215438" w:rsidDel="00B70040">
            <w:rPr>
              <w:color w:val="000000"/>
            </w:rPr>
            <w:delText>.</w:delText>
          </w:r>
        </w:del>
      </w:ins>
    </w:p>
    <w:p w14:paraId="2A39CD87" w14:textId="77596769" w:rsidR="003B10EB" w:rsidDel="00B70040" w:rsidRDefault="00516699" w:rsidP="00974B61">
      <w:pPr>
        <w:pBdr>
          <w:top w:val="nil"/>
          <w:left w:val="nil"/>
          <w:bottom w:val="nil"/>
          <w:right w:val="nil"/>
          <w:between w:val="nil"/>
        </w:pBdr>
        <w:rPr>
          <w:ins w:id="2990" w:author="Rev" w:date="2020-03-17T19:12:00Z"/>
          <w:del w:id="2991" w:author="tim liptrot" w:date="2020-05-12T11:44:00Z"/>
          <w:color w:val="000000"/>
        </w:rPr>
      </w:pPr>
      <w:del w:id="2992" w:author="tim liptrot" w:date="2020-05-12T11:44:00Z">
        <w:r w:rsidRPr="001F7909" w:rsidDel="00B70040">
          <w:rPr>
            <w:color w:val="000000"/>
          </w:rPr>
          <w:delText xml:space="preserve">The social differences between the aquifers also limited the effectiveness of groundwater regulation. Almost all respondents highlighted that it is difficult for the state to negotiate with large diverse farmer communities compared to a handful of agribusiness owners. The high number of small farms in the north </w:delText>
        </w:r>
      </w:del>
      <w:ins w:id="2993" w:author="Author" w:date="2020-04-11T13:23:00Z">
        <w:del w:id="2994" w:author="tim liptrot" w:date="2020-05-12T11:44:00Z">
          <w:r w:rsidRPr="001F7909" w:rsidDel="00B70040">
            <w:rPr>
              <w:color w:val="000000"/>
            </w:rPr>
            <w:delText>increase</w:delText>
          </w:r>
        </w:del>
      </w:ins>
      <w:ins w:id="2995" w:author="Author">
        <w:del w:id="2996" w:author="tim liptrot" w:date="2020-05-12T11:44:00Z">
          <w:r w:rsidR="00CC71A9" w:rsidDel="00B70040">
            <w:rPr>
              <w:color w:val="000000"/>
            </w:rPr>
            <w:delText>s</w:delText>
          </w:r>
        </w:del>
      </w:ins>
      <w:del w:id="2997" w:author="tim liptrot" w:date="2020-05-12T11:44:00Z">
        <w:r w:rsidRPr="001F7909" w:rsidDel="00B70040">
          <w:rPr>
            <w:color w:val="000000"/>
          </w:rPr>
          <w:delText>increase the opportunities for evasion of regulation, as farmers and regulators develop ever more innovative strategies to evade and enforce regulations. Poor and middle class farmers are well aware that they share their aquifers with wealthier and more politically connected farm owners, and it is difficult for the state to convince farmers that the state is treating both groups equally (</w:delText>
        </w:r>
        <w:r w:rsidR="004452A6" w:rsidDel="00B70040">
          <w:rPr>
            <w:color w:val="000000"/>
          </w:rPr>
          <w:delText>Interview with government official</w:delText>
        </w:r>
        <w:r w:rsidRPr="001F7909" w:rsidDel="00B70040">
          <w:rPr>
            <w:color w:val="000000"/>
          </w:rPr>
          <w:delText>, 2019), (</w:delText>
        </w:r>
        <w:r w:rsidR="004452A6" w:rsidDel="00B70040">
          <w:rPr>
            <w:color w:val="000000"/>
          </w:rPr>
          <w:delText>Molle et all, 2017</w:delText>
        </w:r>
        <w:r w:rsidRPr="001F7909" w:rsidDel="00B70040">
          <w:rPr>
            <w:color w:val="000000"/>
          </w:rPr>
          <w:delText xml:space="preserve">). </w:delText>
        </w:r>
      </w:del>
    </w:p>
    <w:p w14:paraId="00000077" w14:textId="026DA37E" w:rsidR="00925A3D" w:rsidRPr="001F7909" w:rsidDel="00B70040" w:rsidRDefault="00516699" w:rsidP="00974B61">
      <w:pPr>
        <w:pBdr>
          <w:top w:val="nil"/>
          <w:left w:val="nil"/>
          <w:bottom w:val="nil"/>
          <w:right w:val="nil"/>
          <w:between w:val="nil"/>
        </w:pBdr>
        <w:rPr>
          <w:del w:id="2998" w:author="tim liptrot" w:date="2020-05-12T11:44:00Z"/>
          <w:color w:val="000000"/>
        </w:rPr>
      </w:pPr>
      <w:del w:id="2999" w:author="tim liptrot" w:date="2020-05-12T11:44:00Z">
        <w:r w:rsidRPr="001F7909" w:rsidDel="00B70040">
          <w:rPr>
            <w:color w:val="000000"/>
          </w:rPr>
          <w:delText xml:space="preserve">In some cases the factors are </w:delText>
        </w:r>
      </w:del>
      <w:del w:id="3000" w:author="tim liptrot" w:date="2020-04-11T13:23:00Z">
        <w:r w:rsidRPr="001F7909">
          <w:rPr>
            <w:color w:val="000000"/>
          </w:rPr>
          <w:delText>geological</w:delText>
        </w:r>
      </w:del>
      <w:ins w:id="3001" w:author="Rev" w:date="2020-03-17T19:12:00Z">
        <w:del w:id="3002" w:author="tim liptrot" w:date="2020-05-12T11:44:00Z">
          <w:r w:rsidR="003B10EB" w:rsidDel="00B70040">
            <w:rPr>
              <w:color w:val="000000"/>
            </w:rPr>
            <w:delText>G</w:delText>
          </w:r>
        </w:del>
      </w:ins>
      <w:del w:id="3003" w:author="tim liptrot" w:date="2020-05-12T11:44:00Z">
        <w:r w:rsidRPr="001F7909" w:rsidDel="00B70040">
          <w:rPr>
            <w:color w:val="000000"/>
          </w:rPr>
          <w:delText>g</w:delText>
        </w:r>
      </w:del>
      <w:ins w:id="3004" w:author="Rev" w:date="2020-03-17T19:12:00Z">
        <w:del w:id="3005" w:author="tim liptrot" w:date="2020-05-12T11:44:00Z">
          <w:r w:rsidR="003B10EB" w:rsidDel="00B70040">
            <w:rPr>
              <w:color w:val="000000"/>
            </w:rPr>
            <w:delText xml:space="preserve">factors also </w:delText>
          </w:r>
        </w:del>
      </w:ins>
      <w:del w:id="3006" w:author="tim liptrot" w:date="2020-05-12T11:44:00Z">
        <w:r w:rsidRPr="001F7909" w:rsidDel="00B70040">
          <w:rPr>
            <w:color w:val="000000"/>
          </w:rPr>
          <w:delText>as well</w:delText>
        </w:r>
      </w:del>
      <w:ins w:id="3007" w:author="Rev" w:date="2020-03-17T19:12:00Z">
        <w:del w:id="3008" w:author="tim liptrot" w:date="2020-05-12T11:44:00Z">
          <w:r w:rsidR="003B10EB" w:rsidDel="00B70040">
            <w:rPr>
              <w:color w:val="000000"/>
            </w:rPr>
            <w:delText>do matter. T</w:delText>
          </w:r>
        </w:del>
      </w:ins>
      <w:del w:id="3009" w:author="tim liptrot" w:date="2020-05-12T11:44:00Z">
        <w:r w:rsidRPr="001F7909" w:rsidDel="00B70040">
          <w:rPr>
            <w:color w:val="000000"/>
          </w:rPr>
          <w:delText xml:space="preserve">; the shallowness of the Azraq aquifer makes it cheaper to drill </w:delText>
        </w:r>
      </w:del>
      <w:ins w:id="3010" w:author="Rev" w:date="2020-03-17T19:13:00Z">
        <w:del w:id="3011" w:author="tim liptrot" w:date="2020-05-12T11:44:00Z">
          <w:r w:rsidR="00042577" w:rsidDel="00B70040">
            <w:rPr>
              <w:color w:val="000000"/>
            </w:rPr>
            <w:delText>(</w:delText>
          </w:r>
        </w:del>
      </w:ins>
      <w:del w:id="3012" w:author="tim liptrot" w:date="2020-05-12T11:44:00Z">
        <w:r w:rsidRPr="001F7909" w:rsidDel="00B70040">
          <w:rPr>
            <w:color w:val="000000"/>
          </w:rPr>
          <w:delText>illegal</w:delText>
        </w:r>
      </w:del>
      <w:del w:id="3013" w:author="tim liptrot" w:date="2020-04-11T13:23:00Z">
        <w:r w:rsidRPr="001F7909">
          <w:rPr>
            <w:color w:val="000000"/>
          </w:rPr>
          <w:delText xml:space="preserve"> wells</w:delText>
        </w:r>
      </w:del>
      <w:ins w:id="3014" w:author="Rev" w:date="2020-03-17T19:13:00Z">
        <w:del w:id="3015" w:author="tim liptrot" w:date="2020-05-12T11:44:00Z">
          <w:r w:rsidR="00042577" w:rsidDel="00B70040">
            <w:rPr>
              <w:color w:val="000000"/>
            </w:rPr>
            <w:delText>)</w:delText>
          </w:r>
        </w:del>
      </w:ins>
      <w:del w:id="3016" w:author="tim liptrot" w:date="2020-05-12T11:44:00Z">
        <w:r w:rsidRPr="001F7909" w:rsidDel="00B70040">
          <w:rPr>
            <w:color w:val="000000"/>
          </w:rPr>
          <w:delText xml:space="preserve">, which risk destruction by regulators. </w:delText>
        </w:r>
        <w:commentRangeStart w:id="3017"/>
        <w:commentRangeStart w:id="3018"/>
        <w:r w:rsidRPr="001F7909" w:rsidDel="00B70040">
          <w:rPr>
            <w:color w:val="000000"/>
          </w:rPr>
          <w:delText xml:space="preserve">Few of these resistance strategies were available to the agribusinesses in Disi. </w:delText>
        </w:r>
        <w:commentRangeEnd w:id="3017"/>
        <w:r w:rsidR="003B10EB" w:rsidDel="00B70040">
          <w:rPr>
            <w:rStyle w:val="CommentReference"/>
          </w:rPr>
          <w:commentReference w:id="3017"/>
        </w:r>
        <w:commentRangeEnd w:id="3018"/>
        <w:r w:rsidR="008C4226" w:rsidDel="00B70040">
          <w:rPr>
            <w:rStyle w:val="CommentReference"/>
          </w:rPr>
          <w:commentReference w:id="3018"/>
        </w:r>
      </w:del>
    </w:p>
    <w:p w14:paraId="00000078" w14:textId="5EB65DB5" w:rsidR="00925A3D" w:rsidRPr="001F7909" w:rsidDel="00B70040" w:rsidRDefault="00516699" w:rsidP="00974B61">
      <w:pPr>
        <w:pBdr>
          <w:top w:val="nil"/>
          <w:left w:val="nil"/>
          <w:bottom w:val="nil"/>
          <w:right w:val="nil"/>
          <w:between w:val="nil"/>
        </w:pBdr>
        <w:rPr>
          <w:del w:id="3019" w:author="tim liptrot" w:date="2020-05-12T11:44:00Z"/>
          <w:color w:val="000000"/>
        </w:rPr>
      </w:pPr>
      <w:del w:id="3020" w:author="tim liptrot" w:date="2020-05-12T11:44:00Z">
        <w:r w:rsidRPr="001F7909" w:rsidDel="00B70040">
          <w:rPr>
            <w:color w:val="000000"/>
          </w:rPr>
          <w:delText>This divergence in the regulatory possibilities between Jordan’s northern and southern aquifers has forced the MWI to seek new water sources for urban supply in the south for the past two decades. The MWI does not close its northern wells, but new well investments are either too risky to be cost-effective (Azraq) or frequently fail when drilled (Amman-Zarqa) (</w:delText>
        </w:r>
        <w:r w:rsidR="004452A6" w:rsidDel="00B70040">
          <w:rPr>
            <w:color w:val="000000"/>
          </w:rPr>
          <w:delText xml:space="preserve">Interview with government official, </w:delText>
        </w:r>
        <w:r w:rsidRPr="001F7909" w:rsidDel="00B70040">
          <w:rPr>
            <w:color w:val="000000"/>
          </w:rPr>
          <w:delText xml:space="preserve">2019). </w:delText>
        </w:r>
        <w:commentRangeStart w:id="3021"/>
        <w:r w:rsidRPr="001F7909" w:rsidDel="00B70040">
          <w:rPr>
            <w:color w:val="000000"/>
          </w:rPr>
          <w:delText>Instead, international solutions and less pure aquifers in the south are new sources.</w:delText>
        </w:r>
        <w:commentRangeEnd w:id="3021"/>
        <w:r w:rsidR="00042577" w:rsidDel="00B70040">
          <w:rPr>
            <w:rStyle w:val="CommentReference"/>
          </w:rPr>
          <w:commentReference w:id="3021"/>
        </w:r>
        <w:r w:rsidRPr="001F7909" w:rsidDel="00B70040">
          <w:rPr>
            <w:color w:val="000000"/>
          </w:rPr>
          <w:delText xml:space="preserve"> </w:delText>
        </w:r>
        <w:commentRangeStart w:id="3022"/>
        <w:commentRangeStart w:id="3023"/>
        <w:r w:rsidRPr="001F7909" w:rsidDel="00B70040">
          <w:rPr>
            <w:color w:val="000000"/>
          </w:rPr>
          <w:delText xml:space="preserve">The MWI is currently planning a new well project in Khansbeib in the south, drilling saline water that will be mixed with </w:delText>
        </w:r>
      </w:del>
      <w:ins w:id="3024" w:author="Rev" w:date="2020-03-17T19:16:00Z">
        <w:del w:id="3025" w:author="tim liptrot" w:date="2020-05-12T11:44:00Z">
          <w:r w:rsidR="00042577" w:rsidDel="00B70040">
            <w:rPr>
              <w:color w:val="000000"/>
            </w:rPr>
            <w:delText>fresher</w:delText>
          </w:r>
        </w:del>
      </w:ins>
      <w:del w:id="3026" w:author="tim liptrot" w:date="2020-05-12T11:44:00Z">
        <w:r w:rsidRPr="001F7909" w:rsidDel="00B70040">
          <w:rPr>
            <w:color w:val="000000"/>
          </w:rPr>
          <w:delText>chemically pure water to reach potability standards (</w:delText>
        </w:r>
        <w:r w:rsidR="004452A6" w:rsidDel="00B70040">
          <w:rPr>
            <w:color w:val="000000"/>
          </w:rPr>
          <w:delText xml:space="preserve">Interview with government official, </w:delText>
        </w:r>
        <w:r w:rsidR="004452A6" w:rsidRPr="001F7909" w:rsidDel="00B70040">
          <w:rPr>
            <w:color w:val="000000"/>
          </w:rPr>
          <w:delText>2019</w:delText>
        </w:r>
        <w:r w:rsidRPr="001F7909" w:rsidDel="00B70040">
          <w:rPr>
            <w:color w:val="000000"/>
          </w:rPr>
          <w:delText>).</w:delText>
        </w:r>
        <w:commentRangeEnd w:id="3022"/>
        <w:r w:rsidR="00042577" w:rsidDel="00B70040">
          <w:rPr>
            <w:rStyle w:val="CommentReference"/>
          </w:rPr>
          <w:commentReference w:id="3022"/>
        </w:r>
        <w:commentRangeEnd w:id="3023"/>
        <w:r w:rsidR="008C4226" w:rsidDel="00B70040">
          <w:rPr>
            <w:rStyle w:val="CommentReference"/>
          </w:rPr>
          <w:commentReference w:id="3023"/>
        </w:r>
      </w:del>
    </w:p>
    <w:p w14:paraId="00000079" w14:textId="765ACBF8" w:rsidR="00925A3D" w:rsidRPr="001F7909" w:rsidDel="00B70040" w:rsidRDefault="00516699" w:rsidP="00974B61">
      <w:pPr>
        <w:pBdr>
          <w:top w:val="nil"/>
          <w:left w:val="nil"/>
          <w:bottom w:val="nil"/>
          <w:right w:val="nil"/>
          <w:between w:val="nil"/>
        </w:pBdr>
        <w:rPr>
          <w:del w:id="3027" w:author="tim liptrot" w:date="2020-05-12T11:44:00Z"/>
          <w:color w:val="000000"/>
        </w:rPr>
      </w:pPr>
      <w:del w:id="3028" w:author="tim liptrot" w:date="2020-05-12T11:44:00Z">
        <w:r w:rsidRPr="001F7909" w:rsidDel="00B70040">
          <w:rPr>
            <w:color w:val="000000"/>
          </w:rPr>
          <w:delText>The divergence in effect between the two case studies suggests that the susceptibility of an aquifer to capture by the state is heavily conditioned by social and geological factors. In Jordan in 2013 the state was willing to employ force to reduce abstraction against a small group of agribusinesses, and unwilling when faced with a larger and more diverse farmer coalition. The insecurity of the Jordanian regime in the wake of the Arab Spring probably influenced this choice. But the transferability of the aquifer is also a matter of to what extent farmers can resist state capture. The factors that limit the reliability of an aquifer are well described in the literature and too numerous to be described here (Molle and Closas</w:delText>
        </w:r>
        <w:r w:rsidR="004452A6" w:rsidDel="00B70040">
          <w:rPr>
            <w:color w:val="000000"/>
          </w:rPr>
          <w:delText>, 2016</w:delText>
        </w:r>
        <w:r w:rsidRPr="001F7909" w:rsidDel="00B70040">
          <w:rPr>
            <w:color w:val="000000"/>
          </w:rPr>
          <w:delText xml:space="preserve">). In Jordan, large and diverse farmer communities, shallow wells, and well developed resistance strategies all limit the capturability of some aquifers. </w:delText>
        </w:r>
      </w:del>
    </w:p>
    <w:p w14:paraId="0000007A" w14:textId="1AB060D1" w:rsidR="00925A3D" w:rsidRPr="001F7909" w:rsidDel="00B70040" w:rsidRDefault="00516699" w:rsidP="00974B61">
      <w:pPr>
        <w:pBdr>
          <w:top w:val="nil"/>
          <w:left w:val="nil"/>
          <w:bottom w:val="nil"/>
          <w:right w:val="nil"/>
          <w:between w:val="nil"/>
        </w:pBdr>
        <w:rPr>
          <w:del w:id="3029" w:author="tim liptrot" w:date="2020-05-12T11:44:00Z"/>
          <w:color w:val="000000"/>
        </w:rPr>
      </w:pPr>
      <w:del w:id="3030" w:author="tim liptrot" w:date="2020-05-12T11:44:00Z">
        <w:r w:rsidRPr="001F7909" w:rsidDel="00B70040">
          <w:rPr>
            <w:color w:val="000000"/>
          </w:rPr>
          <w:delText xml:space="preserve">Any groundwater transfers are likely to </w:delText>
        </w:r>
        <w:commentRangeStart w:id="3031"/>
        <w:r w:rsidRPr="001F7909" w:rsidDel="00B70040">
          <w:rPr>
            <w:color w:val="000000"/>
          </w:rPr>
          <w:delText xml:space="preserve">require demand high political </w:delText>
        </w:r>
        <w:commentRangeEnd w:id="3031"/>
        <w:r w:rsidR="00CC71A9" w:rsidDel="00B70040">
          <w:rPr>
            <w:rStyle w:val="CommentReference"/>
          </w:rPr>
          <w:commentReference w:id="3031"/>
        </w:r>
        <w:r w:rsidRPr="001F7909" w:rsidDel="00B70040">
          <w:rPr>
            <w:color w:val="000000"/>
          </w:rPr>
          <w:delText xml:space="preserve">costs and extensive state resources be devoted to regulation, as even the </w:delText>
        </w:r>
        <w:commentRangeStart w:id="3032"/>
        <w:commentRangeStart w:id="3033"/>
        <w:r w:rsidRPr="001F7909" w:rsidDel="00B70040">
          <w:rPr>
            <w:color w:val="000000"/>
          </w:rPr>
          <w:delText xml:space="preserve">successes </w:delText>
        </w:r>
        <w:commentRangeEnd w:id="3032"/>
        <w:r w:rsidR="00CC71A9" w:rsidDel="00B70040">
          <w:rPr>
            <w:rStyle w:val="CommentReference"/>
          </w:rPr>
          <w:commentReference w:id="3032"/>
        </w:r>
        <w:commentRangeEnd w:id="3033"/>
        <w:r w:rsidR="00E46B54" w:rsidDel="00B70040">
          <w:rPr>
            <w:rStyle w:val="CommentReference"/>
          </w:rPr>
          <w:commentReference w:id="3033"/>
        </w:r>
        <w:r w:rsidRPr="001F7909" w:rsidDel="00B70040">
          <w:rPr>
            <w:color w:val="000000"/>
          </w:rPr>
          <w:delText xml:space="preserve">in Disi demonstrate. One </w:delText>
        </w:r>
        <w:commentRangeStart w:id="3034"/>
        <w:r w:rsidRPr="001F7909" w:rsidDel="00B70040">
          <w:rPr>
            <w:color w:val="000000"/>
          </w:rPr>
          <w:delText>viable response is to focus resources on heavily policing one or a few aquifer to create a “strategic reserve”.</w:delText>
        </w:r>
        <w:commentRangeEnd w:id="3034"/>
        <w:r w:rsidR="009F5B0D" w:rsidDel="00B70040">
          <w:rPr>
            <w:rStyle w:val="CommentReference"/>
          </w:rPr>
          <w:commentReference w:id="3034"/>
        </w:r>
        <w:r w:rsidRPr="001F7909" w:rsidDel="00B70040">
          <w:rPr>
            <w:color w:val="000000"/>
          </w:rPr>
          <w:delText xml:space="preserve"> While considerable state resources were spent on limiting agricultural expansion in the illegal wells campaign, it was only the southern aquifers where a major reductions of legal water consumption were attempted. This both limits the extent of state-farmer conflict and the resources required to police the vast surface area of aquifers. This strategy was probably vital to large capture of the Disi aquifer, but it also risks inter regional tension. If one aquifer is to be designated as a national resource while others are allowed to be regional resources through lax regulation, some rural communities may pay the price, as </w:delText>
        </w:r>
        <w:r w:rsidR="00DD3996" w:rsidRPr="001F7909" w:rsidDel="00B70040">
          <w:rPr>
            <w:color w:val="000000"/>
          </w:rPr>
          <w:delText>occurred</w:delText>
        </w:r>
        <w:r w:rsidRPr="001F7909" w:rsidDel="00B70040">
          <w:rPr>
            <w:color w:val="000000"/>
          </w:rPr>
          <w:delText xml:space="preserve"> in </w:delText>
        </w:r>
        <w:commentRangeStart w:id="3035"/>
        <w:r w:rsidRPr="001F7909" w:rsidDel="00B70040">
          <w:rPr>
            <w:color w:val="000000"/>
          </w:rPr>
          <w:delText>Mudawara in Jordan</w:delText>
        </w:r>
        <w:commentRangeEnd w:id="3035"/>
        <w:r w:rsidR="00CC71A9" w:rsidDel="00B70040">
          <w:rPr>
            <w:rStyle w:val="CommentReference"/>
          </w:rPr>
          <w:commentReference w:id="3035"/>
        </w:r>
        <w:r w:rsidRPr="001F7909" w:rsidDel="00B70040">
          <w:rPr>
            <w:color w:val="000000"/>
          </w:rPr>
          <w:delText>.</w:delText>
        </w:r>
      </w:del>
    </w:p>
    <w:p w14:paraId="0000007B" w14:textId="77777777" w:rsidR="00925A3D" w:rsidRPr="001F7909" w:rsidRDefault="00925A3D" w:rsidP="00974B61">
      <w:pPr>
        <w:pBdr>
          <w:top w:val="nil"/>
          <w:left w:val="nil"/>
          <w:bottom w:val="nil"/>
          <w:right w:val="nil"/>
          <w:between w:val="nil"/>
        </w:pBdr>
        <w:rPr>
          <w:color w:val="000000"/>
        </w:rPr>
      </w:pPr>
    </w:p>
    <w:p w14:paraId="0B70A28F" w14:textId="123365DE" w:rsidR="004452A6" w:rsidRDefault="00516699" w:rsidP="004452A6">
      <w:pPr>
        <w:spacing w:before="0"/>
        <w:ind w:left="440" w:hanging="440"/>
        <w:jc w:val="left"/>
        <w:rPr>
          <w:ins w:id="3036" w:author="tim liptrot" w:date="2020-05-14T19:56:00Z"/>
          <w:b/>
          <w:color w:val="000000"/>
        </w:rPr>
      </w:pPr>
      <w:r w:rsidRPr="001F7909">
        <w:rPr>
          <w:b/>
          <w:color w:val="000000"/>
        </w:rPr>
        <w:t>References</w:t>
      </w:r>
    </w:p>
    <w:p w14:paraId="58D7ADEB" w14:textId="6537FA05" w:rsidR="00835739" w:rsidRDefault="00835739" w:rsidP="004452A6">
      <w:pPr>
        <w:spacing w:before="0"/>
        <w:ind w:left="440" w:hanging="440"/>
        <w:jc w:val="left"/>
        <w:rPr>
          <w:ins w:id="3037" w:author="tim liptrot" w:date="2020-05-14T19:56:00Z"/>
          <w:b/>
          <w:color w:val="000000"/>
        </w:rPr>
      </w:pPr>
    </w:p>
    <w:p w14:paraId="36DD945B" w14:textId="77777777" w:rsidR="00ED19C7" w:rsidRDefault="00ED19C7" w:rsidP="00ED19C7">
      <w:pPr>
        <w:ind w:hanging="480"/>
      </w:pPr>
      <w:proofErr w:type="spellStart"/>
      <w:r>
        <w:t>Acharyya</w:t>
      </w:r>
      <w:proofErr w:type="spellEnd"/>
      <w:r>
        <w:t>, A. 2019. Groundwater Pricing and Groundwater Markets. In Groundwater Development and Management, pp. 471–488. Springer.</w:t>
      </w:r>
    </w:p>
    <w:p w14:paraId="6D913E33" w14:textId="77777777" w:rsidR="00ED19C7" w:rsidRDefault="00ED19C7" w:rsidP="00ED19C7">
      <w:pPr>
        <w:ind w:hanging="480"/>
      </w:pPr>
      <w:r>
        <w:t xml:space="preserve">AFD. 2020. Le </w:t>
      </w:r>
      <w:proofErr w:type="spellStart"/>
      <w:r>
        <w:t>projet</w:t>
      </w:r>
      <w:proofErr w:type="spellEnd"/>
      <w:r>
        <w:t xml:space="preserve"> </w:t>
      </w:r>
      <w:proofErr w:type="spellStart"/>
      <w:r>
        <w:t>Disi</w:t>
      </w:r>
      <w:proofErr w:type="spellEnd"/>
      <w:r>
        <w:t xml:space="preserve">, vital pour </w:t>
      </w:r>
      <w:proofErr w:type="spellStart"/>
      <w:r>
        <w:t>l’alimentation</w:t>
      </w:r>
      <w:proofErr w:type="spellEnd"/>
      <w:r>
        <w:t xml:space="preserve"> </w:t>
      </w:r>
      <w:proofErr w:type="spellStart"/>
      <w:r>
        <w:t>en</w:t>
      </w:r>
      <w:proofErr w:type="spellEnd"/>
      <w:r>
        <w:t xml:space="preserve"> </w:t>
      </w:r>
      <w:proofErr w:type="spellStart"/>
      <w:r>
        <w:t>eau</w:t>
      </w:r>
      <w:proofErr w:type="spellEnd"/>
      <w:r>
        <w:t xml:space="preserve"> du pays. </w:t>
      </w:r>
      <w:r>
        <w:rPr>
          <w:i/>
          <w:iCs/>
        </w:rPr>
        <w:t>AFD</w:t>
      </w:r>
      <w:r>
        <w:t xml:space="preserve">. </w:t>
      </w:r>
      <w:hyperlink r:id="rId18" w:history="1">
        <w:r>
          <w:rPr>
            <w:rStyle w:val="Hyperlink"/>
          </w:rPr>
          <w:t>https://www.afd.fr/fr/carte-des-projets/le-projet-disi-vital-pour-lalimentation-en-eau-du-pays</w:t>
        </w:r>
      </w:hyperlink>
      <w:r>
        <w:t xml:space="preserve"> (accessed 4 May 2020)</w:t>
      </w:r>
    </w:p>
    <w:p w14:paraId="734A3CB4" w14:textId="77777777" w:rsidR="00E157D1" w:rsidRDefault="00E157D1" w:rsidP="00E157D1">
      <w:pPr>
        <w:ind w:hanging="480"/>
      </w:pPr>
      <w:r>
        <w:t xml:space="preserve">Al </w:t>
      </w:r>
      <w:proofErr w:type="spellStart"/>
      <w:r>
        <w:t>Naber</w:t>
      </w:r>
      <w:proofErr w:type="spellEnd"/>
      <w:r>
        <w:t xml:space="preserve">, M.A. 2018. Groundwater-Based Agriculture in Arid Land: The Case of </w:t>
      </w:r>
      <w:proofErr w:type="spellStart"/>
      <w:r>
        <w:t>Azraq</w:t>
      </w:r>
      <w:proofErr w:type="spellEnd"/>
      <w:r>
        <w:t xml:space="preserve"> Basin, Jordan. Doctoral. University of </w:t>
      </w:r>
      <w:proofErr w:type="spellStart"/>
      <w:r>
        <w:t>Waggenigen</w:t>
      </w:r>
      <w:proofErr w:type="spellEnd"/>
      <w:r>
        <w:t xml:space="preserve">, </w:t>
      </w:r>
      <w:proofErr w:type="spellStart"/>
      <w:r>
        <w:t>Waggenigen</w:t>
      </w:r>
      <w:proofErr w:type="spellEnd"/>
      <w:r>
        <w:t xml:space="preserve">, Germany, </w:t>
      </w:r>
      <w:hyperlink r:id="rId19" w:history="1">
        <w:r>
          <w:rPr>
            <w:rStyle w:val="Hyperlink"/>
          </w:rPr>
          <w:t>http://edepot.wur.nl/431556</w:t>
        </w:r>
      </w:hyperlink>
      <w:r>
        <w:t>.</w:t>
      </w:r>
    </w:p>
    <w:p w14:paraId="780C0DE1" w14:textId="77777777" w:rsidR="00ED19C7" w:rsidRDefault="00ED19C7" w:rsidP="00ED19C7">
      <w:pPr>
        <w:ind w:hanging="480"/>
      </w:pPr>
      <w:r>
        <w:t xml:space="preserve">Al </w:t>
      </w:r>
      <w:proofErr w:type="spellStart"/>
      <w:r>
        <w:t>Naber</w:t>
      </w:r>
      <w:proofErr w:type="spellEnd"/>
      <w:r>
        <w:t xml:space="preserve">, M. and </w:t>
      </w:r>
      <w:proofErr w:type="spellStart"/>
      <w:r>
        <w:t>Molle</w:t>
      </w:r>
      <w:proofErr w:type="spellEnd"/>
      <w:r>
        <w:t xml:space="preserve">, F. 2017. Controlling groundwater over abstraction: state policies vs local practices in the Jordan highlands. </w:t>
      </w:r>
      <w:r>
        <w:rPr>
          <w:i/>
          <w:iCs/>
        </w:rPr>
        <w:t>Water policy</w:t>
      </w:r>
      <w:r>
        <w:t xml:space="preserve"> 19(4): 692–708.</w:t>
      </w:r>
    </w:p>
    <w:p w14:paraId="017D6B8D" w14:textId="77777777" w:rsidR="00ED19C7" w:rsidRDefault="00ED19C7" w:rsidP="00ED19C7">
      <w:pPr>
        <w:ind w:hanging="480"/>
      </w:pPr>
      <w:r>
        <w:t xml:space="preserve">Albertus, M. and </w:t>
      </w:r>
      <w:proofErr w:type="spellStart"/>
      <w:r>
        <w:t>Menaldo</w:t>
      </w:r>
      <w:proofErr w:type="spellEnd"/>
      <w:r>
        <w:t xml:space="preserve">, V. 2012. If You’re Against Them You’re </w:t>
      </w:r>
      <w:proofErr w:type="gramStart"/>
      <w:r>
        <w:t>With</w:t>
      </w:r>
      <w:proofErr w:type="gramEnd"/>
      <w:r>
        <w:t xml:space="preserve"> Us: The Effect of Expropriation on Autocratic Survival. </w:t>
      </w:r>
      <w:r>
        <w:rPr>
          <w:i/>
          <w:iCs/>
        </w:rPr>
        <w:t>Comparative Political Studies</w:t>
      </w:r>
      <w:r>
        <w:t xml:space="preserve"> 45(8): 973–1003, </w:t>
      </w:r>
      <w:hyperlink r:id="rId20" w:history="1">
        <w:r>
          <w:rPr>
            <w:rStyle w:val="Hyperlink"/>
          </w:rPr>
          <w:t>https://doi.org/10.1177/0010414011428593</w:t>
        </w:r>
      </w:hyperlink>
      <w:r>
        <w:t>.</w:t>
      </w:r>
    </w:p>
    <w:p w14:paraId="4393A89C" w14:textId="77777777" w:rsidR="00ED19C7" w:rsidRDefault="00ED19C7" w:rsidP="00ED19C7">
      <w:pPr>
        <w:ind w:hanging="480"/>
      </w:pPr>
      <w:proofErr w:type="spellStart"/>
      <w:r>
        <w:t>Alomari</w:t>
      </w:r>
      <w:proofErr w:type="spellEnd"/>
      <w:r>
        <w:t xml:space="preserve">, A.H.; Saleh, M.A.; Hashim, S.; </w:t>
      </w:r>
      <w:proofErr w:type="spellStart"/>
      <w:r>
        <w:t>Alsayaheen</w:t>
      </w:r>
      <w:proofErr w:type="spellEnd"/>
      <w:r>
        <w:t xml:space="preserve">, A. and </w:t>
      </w:r>
      <w:proofErr w:type="spellStart"/>
      <w:r>
        <w:t>Abdeldin</w:t>
      </w:r>
      <w:proofErr w:type="spellEnd"/>
      <w:r>
        <w:t xml:space="preserve">, I. 2019. Activity concentrations of 226 Ra, 228 Ra, 222 Rn and their health impact in the groundwater of Jordan. </w:t>
      </w:r>
      <w:r>
        <w:rPr>
          <w:i/>
          <w:iCs/>
        </w:rPr>
        <w:t>Journal of Radioanalytical and Nuclear Chemistry</w:t>
      </w:r>
      <w:r>
        <w:t xml:space="preserve"> 322(2): 305–318.</w:t>
      </w:r>
    </w:p>
    <w:p w14:paraId="12B83ED8" w14:textId="77777777" w:rsidR="00ED19C7" w:rsidRDefault="00ED19C7" w:rsidP="00ED19C7">
      <w:pPr>
        <w:ind w:hanging="480"/>
      </w:pPr>
      <w:r>
        <w:t xml:space="preserve">Arab Banking Corporation. 2009. ABC closes US$475 million multi-tranche loan facilities for Jordan’s </w:t>
      </w:r>
      <w:proofErr w:type="spellStart"/>
      <w:r>
        <w:t>Disi</w:t>
      </w:r>
      <w:proofErr w:type="spellEnd"/>
      <w:r>
        <w:t xml:space="preserve"> Water Company (DIWACO). </w:t>
      </w:r>
      <w:r>
        <w:rPr>
          <w:i/>
          <w:iCs/>
        </w:rPr>
        <w:t>Bank ABC</w:t>
      </w:r>
      <w:r>
        <w:t xml:space="preserve">. </w:t>
      </w:r>
      <w:hyperlink r:id="rId21" w:history="1">
        <w:r>
          <w:rPr>
            <w:rStyle w:val="Hyperlink"/>
          </w:rPr>
          <w:t>https://www.bank-abc.com/En/AboutABC/Media/Press/Pages/ABCclosesUS$475millionfacilityforDIWACO.aspx</w:t>
        </w:r>
      </w:hyperlink>
      <w:r>
        <w:t xml:space="preserve"> (accessed 21 September 2019)</w:t>
      </w:r>
    </w:p>
    <w:p w14:paraId="414F9F10" w14:textId="77777777" w:rsidR="00ED19C7" w:rsidRDefault="00ED19C7" w:rsidP="00ED19C7">
      <w:pPr>
        <w:ind w:hanging="480"/>
      </w:pPr>
      <w:proofErr w:type="spellStart"/>
      <w:r>
        <w:t>Birkenholtz</w:t>
      </w:r>
      <w:proofErr w:type="spellEnd"/>
      <w:r>
        <w:t xml:space="preserve">, T. 2016. Dispossessing irrigators: Water grabbing, supply-side growth and farmer resistance in India. </w:t>
      </w:r>
      <w:proofErr w:type="spellStart"/>
      <w:r>
        <w:rPr>
          <w:i/>
          <w:iCs/>
        </w:rPr>
        <w:t>Geoforum</w:t>
      </w:r>
      <w:proofErr w:type="spellEnd"/>
      <w:r>
        <w:rPr>
          <w:i/>
          <w:iCs/>
        </w:rPr>
        <w:t xml:space="preserve"> </w:t>
      </w:r>
      <w:proofErr w:type="spellStart"/>
      <w:r>
        <w:rPr>
          <w:i/>
          <w:iCs/>
        </w:rPr>
        <w:t>Geoforum</w:t>
      </w:r>
      <w:proofErr w:type="spellEnd"/>
      <w:r>
        <w:t xml:space="preserve"> 69: 94–105.</w:t>
      </w:r>
    </w:p>
    <w:p w14:paraId="2696044D" w14:textId="77777777" w:rsidR="00ED19C7" w:rsidRDefault="00ED19C7" w:rsidP="00ED19C7">
      <w:pPr>
        <w:ind w:hanging="480"/>
      </w:pPr>
      <w:r>
        <w:t xml:space="preserve">Blanco-Gutiérrez, I.; Varela-Ortega, C. and </w:t>
      </w:r>
      <w:proofErr w:type="spellStart"/>
      <w:r>
        <w:t>Flichman</w:t>
      </w:r>
      <w:proofErr w:type="spellEnd"/>
      <w:r>
        <w:t xml:space="preserve">, G. 2011. Cost-effectiveness of groundwater conservation measures: A multi-level analysis with policy implications. </w:t>
      </w:r>
      <w:r>
        <w:rPr>
          <w:i/>
          <w:iCs/>
        </w:rPr>
        <w:t>Agricultural Water Management</w:t>
      </w:r>
      <w:r>
        <w:t xml:space="preserve"> 98(4): 639–652.</w:t>
      </w:r>
    </w:p>
    <w:p w14:paraId="642FCF7E" w14:textId="77777777" w:rsidR="00ED19C7" w:rsidRDefault="00ED19C7" w:rsidP="00ED19C7">
      <w:pPr>
        <w:ind w:hanging="480"/>
      </w:pPr>
      <w:r>
        <w:t xml:space="preserve">Bonn, T. 2013. On the political </w:t>
      </w:r>
      <w:proofErr w:type="spellStart"/>
      <w:r>
        <w:t>sideline</w:t>
      </w:r>
      <w:proofErr w:type="spellEnd"/>
      <w:r>
        <w:t xml:space="preserve">? The institutional isolation of donor organizations in Jordanian </w:t>
      </w:r>
      <w:proofErr w:type="spellStart"/>
      <w:r>
        <w:t>hydropolitics</w:t>
      </w:r>
      <w:proofErr w:type="spellEnd"/>
      <w:r>
        <w:t xml:space="preserve">. </w:t>
      </w:r>
      <w:r>
        <w:rPr>
          <w:i/>
          <w:iCs/>
        </w:rPr>
        <w:t>Water Policy</w:t>
      </w:r>
      <w:r>
        <w:t xml:space="preserve"> 15(5): 728–737, </w:t>
      </w:r>
      <w:hyperlink r:id="rId22" w:history="1">
        <w:r>
          <w:rPr>
            <w:rStyle w:val="Hyperlink"/>
          </w:rPr>
          <w:t>https://doi.org/10.2166/wp.2013.007</w:t>
        </w:r>
      </w:hyperlink>
      <w:r>
        <w:t>.</w:t>
      </w:r>
    </w:p>
    <w:p w14:paraId="19380698" w14:textId="77777777" w:rsidR="00ED19C7" w:rsidRDefault="00ED19C7" w:rsidP="00ED19C7">
      <w:pPr>
        <w:ind w:hanging="480"/>
      </w:pPr>
      <w:proofErr w:type="spellStart"/>
      <w:r>
        <w:t>Celio</w:t>
      </w:r>
      <w:proofErr w:type="spellEnd"/>
      <w:r>
        <w:t xml:space="preserve">, M.; Scott, C.A. and Giordano, M. 2010. Urban—agricultural Water Appropriation: The Hyderabad, India Case. </w:t>
      </w:r>
      <w:r>
        <w:rPr>
          <w:i/>
          <w:iCs/>
        </w:rPr>
        <w:t>The Geographical Journal</w:t>
      </w:r>
      <w:r>
        <w:t xml:space="preserve"> 176(1): 39–57, </w:t>
      </w:r>
      <w:hyperlink r:id="rId23" w:history="1">
        <w:r>
          <w:rPr>
            <w:rStyle w:val="Hyperlink"/>
          </w:rPr>
          <w:t>https://doi.org/10.1111/j.1475-4959.2009.00336.x</w:t>
        </w:r>
      </w:hyperlink>
      <w:r>
        <w:t>.</w:t>
      </w:r>
    </w:p>
    <w:p w14:paraId="1561A553" w14:textId="77777777" w:rsidR="00ED19C7" w:rsidRDefault="00ED19C7" w:rsidP="00ED19C7">
      <w:pPr>
        <w:ind w:hanging="480"/>
      </w:pPr>
      <w:proofErr w:type="spellStart"/>
      <w:r>
        <w:t>Chebaane</w:t>
      </w:r>
      <w:proofErr w:type="spellEnd"/>
      <w:r>
        <w:t xml:space="preserve">, M.; El-Naser, H.; Fitch, J.; Hijazi, A. and </w:t>
      </w:r>
      <w:proofErr w:type="spellStart"/>
      <w:r>
        <w:t>Jabbarin</w:t>
      </w:r>
      <w:proofErr w:type="spellEnd"/>
      <w:r>
        <w:t xml:space="preserve">, A. 2004. Participatory groundwater management in Jordan: development and analysis of options. Groundwater: from development to management. </w:t>
      </w:r>
      <w:proofErr w:type="spellStart"/>
      <w:r>
        <w:t>Hydrogeol</w:t>
      </w:r>
      <w:proofErr w:type="spellEnd"/>
      <w:r>
        <w:t xml:space="preserve"> J. </w:t>
      </w:r>
      <w:r>
        <w:rPr>
          <w:i/>
          <w:iCs/>
        </w:rPr>
        <w:t>Hydrogeology Journal</w:t>
      </w:r>
      <w:r>
        <w:t xml:space="preserve"> 12: 14–32, </w:t>
      </w:r>
      <w:hyperlink r:id="rId24" w:history="1">
        <w:r>
          <w:rPr>
            <w:rStyle w:val="Hyperlink"/>
          </w:rPr>
          <w:t>https://doi.org/10.1007/s10040-003-0313-1</w:t>
        </w:r>
      </w:hyperlink>
      <w:r>
        <w:t>.</w:t>
      </w:r>
    </w:p>
    <w:p w14:paraId="5E102C27" w14:textId="77777777" w:rsidR="00ED19C7" w:rsidRDefault="00ED19C7" w:rsidP="00ED19C7">
      <w:pPr>
        <w:ind w:hanging="480"/>
      </w:pPr>
      <w:r>
        <w:t xml:space="preserve">Dababneh, S. 2014. Comment on “High Naturally Occurring Radioactivity in Fossil Groundwater from the Middle East.” </w:t>
      </w:r>
      <w:r>
        <w:rPr>
          <w:i/>
          <w:iCs/>
        </w:rPr>
        <w:t>Environmental Science &amp; Technology</w:t>
      </w:r>
      <w:r>
        <w:t xml:space="preserve"> 48(16): 9943–9945, </w:t>
      </w:r>
      <w:hyperlink r:id="rId25" w:history="1">
        <w:r>
          <w:rPr>
            <w:rStyle w:val="Hyperlink"/>
          </w:rPr>
          <w:t>https://doi.org/10.1021/es5005736</w:t>
        </w:r>
      </w:hyperlink>
      <w:r>
        <w:t>.</w:t>
      </w:r>
    </w:p>
    <w:p w14:paraId="2D7ACD8E" w14:textId="77777777" w:rsidR="00ED19C7" w:rsidRDefault="00ED19C7" w:rsidP="00ED19C7">
      <w:pPr>
        <w:ind w:hanging="480"/>
      </w:pPr>
      <w:r>
        <w:lastRenderedPageBreak/>
        <w:t xml:space="preserve">Dai, X.; Han, Y.; Zhang, X.; Chen, J. and Li, D. 2017. Development of a water transfer compensation classification: a case study between China, Japan, </w:t>
      </w:r>
      <w:proofErr w:type="gramStart"/>
      <w:r>
        <w:t>America</w:t>
      </w:r>
      <w:proofErr w:type="gramEnd"/>
      <w:r>
        <w:t xml:space="preserve"> and Australia. </w:t>
      </w:r>
      <w:r>
        <w:rPr>
          <w:i/>
          <w:iCs/>
        </w:rPr>
        <w:t>Agricultural Water Management</w:t>
      </w:r>
      <w:r>
        <w:t xml:space="preserve"> 182: 151–157.</w:t>
      </w:r>
    </w:p>
    <w:p w14:paraId="5B2C7DF3" w14:textId="77777777" w:rsidR="00ED19C7" w:rsidRDefault="00ED19C7" w:rsidP="00ED19C7">
      <w:pPr>
        <w:ind w:hanging="480"/>
      </w:pPr>
      <w:r>
        <w:t xml:space="preserve">Development Finance Corporation. n.d. </w:t>
      </w:r>
      <w:proofErr w:type="spellStart"/>
      <w:r>
        <w:t>Disi</w:t>
      </w:r>
      <w:proofErr w:type="spellEnd"/>
      <w:r>
        <w:t xml:space="preserve"> Water PSC, Non-Confidential Project Information. </w:t>
      </w:r>
      <w:hyperlink r:id="rId26" w:history="1">
        <w:r>
          <w:rPr>
            <w:rStyle w:val="Hyperlink"/>
          </w:rPr>
          <w:t>978-92-5-130337-5</w:t>
        </w:r>
      </w:hyperlink>
      <w:r>
        <w:t>.</w:t>
      </w:r>
    </w:p>
    <w:p w14:paraId="54E8CA6A" w14:textId="77777777" w:rsidR="00ED19C7" w:rsidRDefault="00ED19C7" w:rsidP="00ED19C7">
      <w:pPr>
        <w:ind w:hanging="480"/>
      </w:pPr>
      <w:r>
        <w:t>Eckstein, Gabriel. 2015. The Newest Transboundary Aquifer Agreement: Jordan and Saudi Arabia Cooperate Over the Al-Sag /Al-</w:t>
      </w:r>
      <w:proofErr w:type="spellStart"/>
      <w:r>
        <w:t>Disi</w:t>
      </w:r>
      <w:proofErr w:type="spellEnd"/>
      <w:r>
        <w:t xml:space="preserve"> Aquifer. </w:t>
      </w:r>
      <w:r>
        <w:rPr>
          <w:i/>
          <w:iCs/>
        </w:rPr>
        <w:t>International Water Law Project Blog</w:t>
      </w:r>
      <w:r>
        <w:t xml:space="preserve">, </w:t>
      </w:r>
      <w:hyperlink r:id="rId27" w:history="1">
        <w:r>
          <w:rPr>
            <w:rStyle w:val="Hyperlink"/>
          </w:rPr>
          <w:t>https://www.internationalwaterlaw.org/blog/2015/08/31/the-newest-transboundary-aquifer-agreement-jordan-and-saudi-arabia-cooperate-over-the-al-sag-al-disi-aquifer/</w:t>
        </w:r>
      </w:hyperlink>
      <w:r>
        <w:t xml:space="preserve"> (accessed 15 May 2020)</w:t>
      </w:r>
    </w:p>
    <w:p w14:paraId="01AA1702" w14:textId="77777777" w:rsidR="00ED19C7" w:rsidRDefault="00ED19C7" w:rsidP="00ED19C7">
      <w:pPr>
        <w:ind w:hanging="480"/>
      </w:pPr>
      <w:proofErr w:type="spellStart"/>
      <w:r>
        <w:t>Elmusa</w:t>
      </w:r>
      <w:proofErr w:type="spellEnd"/>
      <w:r>
        <w:t xml:space="preserve">, S. 1994. A harvest of technology: the super-green revolution in the Jordan valley. </w:t>
      </w:r>
      <w:r>
        <w:rPr>
          <w:i/>
          <w:iCs/>
        </w:rPr>
        <w:t>Georgetown studies on the modern Arab world (USA)</w:t>
      </w:r>
      <w:r>
        <w:t xml:space="preserve">, </w:t>
      </w:r>
      <w:hyperlink r:id="rId28" w:history="1">
        <w:r>
          <w:rPr>
            <w:rStyle w:val="Hyperlink"/>
          </w:rPr>
          <w:t>https://agris.fao.org/agris-search/search.do?recordID=US9519350</w:t>
        </w:r>
      </w:hyperlink>
    </w:p>
    <w:p w14:paraId="75415AAD" w14:textId="77777777" w:rsidR="00ED19C7" w:rsidRDefault="00ED19C7" w:rsidP="00ED19C7">
      <w:pPr>
        <w:ind w:hanging="480"/>
      </w:pPr>
      <w:r>
        <w:t>El-</w:t>
      </w:r>
      <w:proofErr w:type="spellStart"/>
      <w:r>
        <w:t>Naqa</w:t>
      </w:r>
      <w:proofErr w:type="spellEnd"/>
      <w:r>
        <w:t>, A. and Al-</w:t>
      </w:r>
      <w:proofErr w:type="spellStart"/>
      <w:r>
        <w:t>Shayeb</w:t>
      </w:r>
      <w:proofErr w:type="spellEnd"/>
      <w:r>
        <w:t xml:space="preserve">, A. 2009. Groundwater Protection and Management Strategy in Jordan. </w:t>
      </w:r>
      <w:r>
        <w:rPr>
          <w:i/>
          <w:iCs/>
        </w:rPr>
        <w:t>Water Resources Management</w:t>
      </w:r>
      <w:r>
        <w:t xml:space="preserve"> 23(12): 2379–2394, </w:t>
      </w:r>
      <w:hyperlink r:id="rId29" w:history="1">
        <w:r>
          <w:rPr>
            <w:rStyle w:val="Hyperlink"/>
          </w:rPr>
          <w:t>https://doi.org/10.1007/s11269-008-9386-x</w:t>
        </w:r>
      </w:hyperlink>
      <w:r>
        <w:t>.</w:t>
      </w:r>
    </w:p>
    <w:p w14:paraId="67408C78" w14:textId="77777777" w:rsidR="00ED19C7" w:rsidRDefault="00ED19C7" w:rsidP="00ED19C7">
      <w:pPr>
        <w:ind w:hanging="480"/>
      </w:pPr>
      <w:r>
        <w:t xml:space="preserve">El-Naser, H.K.; Smith, B.; </w:t>
      </w:r>
      <w:proofErr w:type="spellStart"/>
      <w:r>
        <w:t>Kilani</w:t>
      </w:r>
      <w:proofErr w:type="spellEnd"/>
      <w:r>
        <w:t xml:space="preserve">, S.; </w:t>
      </w:r>
      <w:proofErr w:type="spellStart"/>
      <w:r>
        <w:t>Abdeldin</w:t>
      </w:r>
      <w:proofErr w:type="spellEnd"/>
      <w:r>
        <w:t xml:space="preserve">, I.; Howarth, B. and Saleh, B. 2016. Blending as the best compliance option for the management of radioactivity in drinking water supplied from the deep sandstone aquifer in Southern Jordan. </w:t>
      </w:r>
      <w:r>
        <w:rPr>
          <w:i/>
          <w:iCs/>
        </w:rPr>
        <w:t>Journal of Water and Health</w:t>
      </w:r>
      <w:r>
        <w:t xml:space="preserve"> 14(3): 528–548.</w:t>
      </w:r>
    </w:p>
    <w:p w14:paraId="3259B315" w14:textId="77777777" w:rsidR="00ED19C7" w:rsidRDefault="00ED19C7" w:rsidP="00ED19C7">
      <w:pPr>
        <w:ind w:hanging="480"/>
      </w:pPr>
      <w:r>
        <w:t xml:space="preserve">European </w:t>
      </w:r>
      <w:proofErr w:type="spellStart"/>
      <w:r>
        <w:t>Investmetn</w:t>
      </w:r>
      <w:proofErr w:type="spellEnd"/>
      <w:r>
        <w:t xml:space="preserve"> Bank. 2020. SOUTH NORTH WATER CONVEYOR. </w:t>
      </w:r>
      <w:hyperlink r:id="rId30" w:history="1">
        <w:r>
          <w:rPr>
            <w:rStyle w:val="Hyperlink"/>
          </w:rPr>
          <w:t>https://www.eib.org/en/projects/loans/all/20080462</w:t>
        </w:r>
      </w:hyperlink>
      <w:r>
        <w:t xml:space="preserve"> (accessed 4 May 2020)</w:t>
      </w:r>
    </w:p>
    <w:p w14:paraId="3637FE27" w14:textId="77777777" w:rsidR="00ED19C7" w:rsidRDefault="00ED19C7" w:rsidP="00ED19C7">
      <w:pPr>
        <w:ind w:hanging="480"/>
      </w:pPr>
      <w:r>
        <w:t xml:space="preserve">FAO. 2020. AQUASTAT database. </w:t>
      </w:r>
      <w:hyperlink r:id="rId31" w:history="1">
        <w:r>
          <w:rPr>
            <w:rStyle w:val="Hyperlink"/>
          </w:rPr>
          <w:t>http://www.fao.org/nr/water/aquastat/data/query/index.html?lang=en</w:t>
        </w:r>
      </w:hyperlink>
      <w:r>
        <w:t xml:space="preserve"> (accessed 14 May 2020)</w:t>
      </w:r>
    </w:p>
    <w:p w14:paraId="1D1DE9A0" w14:textId="77777777" w:rsidR="00ED19C7" w:rsidRDefault="00ED19C7" w:rsidP="00ED19C7">
      <w:pPr>
        <w:ind w:hanging="480"/>
      </w:pPr>
      <w:proofErr w:type="spellStart"/>
      <w:r>
        <w:t>Ferragina</w:t>
      </w:r>
      <w:proofErr w:type="spellEnd"/>
      <w:r>
        <w:t xml:space="preserve">, E. and Greco, F. 2008. The </w:t>
      </w:r>
      <w:proofErr w:type="spellStart"/>
      <w:r>
        <w:t>Disi</w:t>
      </w:r>
      <w:proofErr w:type="spellEnd"/>
      <w:r>
        <w:t xml:space="preserve"> project: an internal/external analysis. </w:t>
      </w:r>
      <w:r>
        <w:rPr>
          <w:i/>
          <w:iCs/>
        </w:rPr>
        <w:t>Water International</w:t>
      </w:r>
      <w:r>
        <w:t xml:space="preserve"> 33(4): 451–463, </w:t>
      </w:r>
      <w:hyperlink r:id="rId32" w:history="1">
        <w:r>
          <w:rPr>
            <w:rStyle w:val="Hyperlink"/>
          </w:rPr>
          <w:t>https://doi.org/10.1080/02508060802504412</w:t>
        </w:r>
      </w:hyperlink>
      <w:r>
        <w:t>.</w:t>
      </w:r>
    </w:p>
    <w:p w14:paraId="1F984F3B" w14:textId="77777777" w:rsidR="00ED19C7" w:rsidRDefault="00ED19C7" w:rsidP="00ED19C7">
      <w:pPr>
        <w:ind w:hanging="480"/>
      </w:pPr>
      <w:r>
        <w:t xml:space="preserve">Fishman, R.; </w:t>
      </w:r>
      <w:proofErr w:type="spellStart"/>
      <w:r>
        <w:t>Devineni</w:t>
      </w:r>
      <w:proofErr w:type="spellEnd"/>
      <w:r>
        <w:t xml:space="preserve">, N. and Raman, S. 2015. Can improved agricultural water use efficiency save India’s groundwater? </w:t>
      </w:r>
      <w:r>
        <w:rPr>
          <w:i/>
          <w:iCs/>
        </w:rPr>
        <w:t>Environmental Research Letters</w:t>
      </w:r>
      <w:r>
        <w:t xml:space="preserve"> 10(8): 084022.</w:t>
      </w:r>
    </w:p>
    <w:p w14:paraId="31245570" w14:textId="77777777" w:rsidR="00ED19C7" w:rsidRDefault="00ED19C7" w:rsidP="00ED19C7">
      <w:pPr>
        <w:ind w:hanging="480"/>
      </w:pPr>
      <w:proofErr w:type="spellStart"/>
      <w:r>
        <w:t>Flörke</w:t>
      </w:r>
      <w:proofErr w:type="spellEnd"/>
      <w:r>
        <w:t xml:space="preserve">, M.; Schneider, C. and McDonald, R.I. 2018. Water competition between cities and agriculture driven by climate change and urban growth. </w:t>
      </w:r>
      <w:r>
        <w:rPr>
          <w:i/>
          <w:iCs/>
        </w:rPr>
        <w:t>Nature Sustainability</w:t>
      </w:r>
      <w:r>
        <w:t xml:space="preserve"> 1(1): 51–58, </w:t>
      </w:r>
      <w:hyperlink r:id="rId33" w:history="1">
        <w:r>
          <w:rPr>
            <w:rStyle w:val="Hyperlink"/>
          </w:rPr>
          <w:t>https://doi.org/10.1038/s41893-017-0006-8</w:t>
        </w:r>
      </w:hyperlink>
      <w:r>
        <w:t>.</w:t>
      </w:r>
    </w:p>
    <w:p w14:paraId="59EE7CB5" w14:textId="77777777" w:rsidR="00ED19C7" w:rsidRDefault="00ED19C7" w:rsidP="00ED19C7">
      <w:pPr>
        <w:ind w:hanging="480"/>
      </w:pPr>
      <w:r>
        <w:t xml:space="preserve">Garrick, D.; De Stefano, L.; Yu, W.; Jorgensen, I.; O’Donnell, E.; Turley, L.; Aguilar-Barajas, I.; Dai, X.; de Souza </w:t>
      </w:r>
      <w:proofErr w:type="spellStart"/>
      <w:r>
        <w:t>Leão</w:t>
      </w:r>
      <w:proofErr w:type="spellEnd"/>
      <w:r>
        <w:t xml:space="preserve">, R.; Punjabi, B.; Schreiner, B.; </w:t>
      </w:r>
      <w:proofErr w:type="spellStart"/>
      <w:r>
        <w:t>Svensson</w:t>
      </w:r>
      <w:proofErr w:type="spellEnd"/>
      <w:r>
        <w:t xml:space="preserve">, J. and Wight, C. 2019. Rural water for thirsty cities: a systematic review of water reallocation from rural to urban regions. </w:t>
      </w:r>
      <w:r>
        <w:rPr>
          <w:i/>
          <w:iCs/>
        </w:rPr>
        <w:t>Environmental Research Letters</w:t>
      </w:r>
      <w:r>
        <w:t xml:space="preserve"> 14(4): 043003, </w:t>
      </w:r>
      <w:hyperlink r:id="rId34" w:history="1">
        <w:r>
          <w:rPr>
            <w:rStyle w:val="Hyperlink"/>
          </w:rPr>
          <w:t>https://doi.org/10.1088/1748-9326/ab0db7</w:t>
        </w:r>
      </w:hyperlink>
      <w:r>
        <w:t>.</w:t>
      </w:r>
    </w:p>
    <w:p w14:paraId="2D330F7C" w14:textId="77777777" w:rsidR="00ED19C7" w:rsidRDefault="00ED19C7" w:rsidP="00ED19C7">
      <w:pPr>
        <w:ind w:hanging="480"/>
      </w:pPr>
      <w:r>
        <w:t xml:space="preserve">Gobbo, S.; Lo </w:t>
      </w:r>
      <w:proofErr w:type="spellStart"/>
      <w:r>
        <w:t>Presti</w:t>
      </w:r>
      <w:proofErr w:type="spellEnd"/>
      <w:r>
        <w:t xml:space="preserve">, S.; Martello, M.; </w:t>
      </w:r>
      <w:proofErr w:type="spellStart"/>
      <w:r>
        <w:t>Panunzi</w:t>
      </w:r>
      <w:proofErr w:type="spellEnd"/>
      <w:r>
        <w:t xml:space="preserve">, L.; </w:t>
      </w:r>
      <w:proofErr w:type="spellStart"/>
      <w:r>
        <w:t>Berti</w:t>
      </w:r>
      <w:proofErr w:type="spellEnd"/>
      <w:r>
        <w:t xml:space="preserve">, A. and </w:t>
      </w:r>
      <w:proofErr w:type="spellStart"/>
      <w:r>
        <w:t>Morari</w:t>
      </w:r>
      <w:proofErr w:type="spellEnd"/>
      <w:r>
        <w:t xml:space="preserve">, F. 2019. Integrating SEBAL with in-Field Crop Water Status Measurement for Precision Irrigation Applications—A Case Study. </w:t>
      </w:r>
      <w:r>
        <w:rPr>
          <w:i/>
          <w:iCs/>
        </w:rPr>
        <w:t>Remote Sensing</w:t>
      </w:r>
      <w:r>
        <w:t xml:space="preserve"> 11(17): 2069, </w:t>
      </w:r>
      <w:hyperlink r:id="rId35" w:history="1">
        <w:r>
          <w:rPr>
            <w:rStyle w:val="Hyperlink"/>
          </w:rPr>
          <w:t>https://doi.org/10.3390/rs11172069</w:t>
        </w:r>
      </w:hyperlink>
      <w:r>
        <w:t>.</w:t>
      </w:r>
    </w:p>
    <w:p w14:paraId="1AE5D8D2" w14:textId="77777777" w:rsidR="00ED19C7" w:rsidRDefault="00ED19C7" w:rsidP="00ED19C7">
      <w:pPr>
        <w:ind w:hanging="480"/>
      </w:pPr>
      <w:r>
        <w:t xml:space="preserve">Goode, D.J.; Senior, l a; Subah, Al. and Jaber, A. 2013. Groundwater-Level Trends and Forecasts, and Salinity Trends, in the </w:t>
      </w:r>
      <w:proofErr w:type="spellStart"/>
      <w:r>
        <w:t>Azraq</w:t>
      </w:r>
      <w:proofErr w:type="spellEnd"/>
      <w:r>
        <w:t xml:space="preserve">, Dead Sea, Hammad, Jordan Side Valleys, Yarmouk, and Zarqa Groundwater Basins, Jordan. Open-File </w:t>
      </w:r>
      <w:proofErr w:type="spellStart"/>
      <w:r>
        <w:t>Reprt</w:t>
      </w:r>
      <w:proofErr w:type="spellEnd"/>
      <w:r>
        <w:t xml:space="preserve"> 2013–1061. USGS Open-File Report. US Geological Survey, </w:t>
      </w:r>
      <w:hyperlink r:id="rId36" w:history="1">
        <w:r>
          <w:rPr>
            <w:rStyle w:val="Hyperlink"/>
          </w:rPr>
          <w:t>https://pubs.usgs.gov/of/2013/1061/</w:t>
        </w:r>
      </w:hyperlink>
      <w:r>
        <w:t xml:space="preserve"> (accessed 21 September 2019)</w:t>
      </w:r>
    </w:p>
    <w:p w14:paraId="7EBBC2C8" w14:textId="77777777" w:rsidR="00ED19C7" w:rsidRDefault="00ED19C7" w:rsidP="00ED19C7">
      <w:pPr>
        <w:ind w:hanging="480"/>
      </w:pPr>
      <w:r>
        <w:lastRenderedPageBreak/>
        <w:t xml:space="preserve">Greenwood, S. 2014. Water Insecurity, Climate Change and Governance in the Arab World. </w:t>
      </w:r>
      <w:r>
        <w:rPr>
          <w:i/>
          <w:iCs/>
        </w:rPr>
        <w:t>Middle East Policy</w:t>
      </w:r>
      <w:r>
        <w:t xml:space="preserve"> 21(2): 140–156, </w:t>
      </w:r>
      <w:hyperlink r:id="rId37" w:history="1">
        <w:r>
          <w:rPr>
            <w:rStyle w:val="Hyperlink"/>
          </w:rPr>
          <w:t>https://doi.org/10.1111/mepo.12077</w:t>
        </w:r>
      </w:hyperlink>
      <w:r>
        <w:t>.</w:t>
      </w:r>
    </w:p>
    <w:p w14:paraId="042C7257" w14:textId="77777777" w:rsidR="00ED19C7" w:rsidRDefault="00ED19C7" w:rsidP="00ED19C7">
      <w:pPr>
        <w:ind w:hanging="480"/>
      </w:pPr>
      <w:r>
        <w:t xml:space="preserve">Hagan, Ross. n.d. Strategic Reform &amp; Management of Jordan’s Water Sector. Policy Paper, </w:t>
      </w:r>
      <w:hyperlink r:id="rId38" w:history="1">
        <w:r>
          <w:rPr>
            <w:rStyle w:val="Hyperlink"/>
          </w:rPr>
          <w:t>https://jordankmportal.com/resources/strategic-reform-and-management-of-jordans-water-sector-ross-hagan</w:t>
        </w:r>
      </w:hyperlink>
      <w:r>
        <w:t xml:space="preserve"> (accessed 14 May 2020)</w:t>
      </w:r>
    </w:p>
    <w:p w14:paraId="382B1480" w14:textId="77777777" w:rsidR="00ED19C7" w:rsidRDefault="00ED19C7" w:rsidP="00ED19C7">
      <w:pPr>
        <w:ind w:hanging="480"/>
      </w:pPr>
      <w:proofErr w:type="spellStart"/>
      <w:r>
        <w:t>Hertog</w:t>
      </w:r>
      <w:proofErr w:type="spellEnd"/>
      <w:r>
        <w:t xml:space="preserve">, S. 2017. The Political Economy of Distribution in the Middle East: Is There Scope for a New Social Contract? </w:t>
      </w:r>
      <w:r>
        <w:rPr>
          <w:i/>
          <w:iCs/>
        </w:rPr>
        <w:t xml:space="preserve">International Development Policy | Revue </w:t>
      </w:r>
      <w:proofErr w:type="spellStart"/>
      <w:r>
        <w:rPr>
          <w:i/>
          <w:iCs/>
        </w:rPr>
        <w:t>internationale</w:t>
      </w:r>
      <w:proofErr w:type="spellEnd"/>
      <w:r>
        <w:rPr>
          <w:i/>
          <w:iCs/>
        </w:rPr>
        <w:t xml:space="preserve"> de politique de développement</w:t>
      </w:r>
      <w:r>
        <w:t xml:space="preserve"> 7(7), </w:t>
      </w:r>
      <w:hyperlink r:id="rId39" w:history="1">
        <w:r>
          <w:rPr>
            <w:rStyle w:val="Hyperlink"/>
          </w:rPr>
          <w:t>https://doi.org/10.4000/poldev.2270</w:t>
        </w:r>
      </w:hyperlink>
    </w:p>
    <w:p w14:paraId="67BE425F" w14:textId="77777777" w:rsidR="00ED19C7" w:rsidRDefault="00ED19C7" w:rsidP="00ED19C7">
      <w:pPr>
        <w:ind w:hanging="480"/>
      </w:pPr>
      <w:r>
        <w:t xml:space="preserve">Hommes, L. and </w:t>
      </w:r>
      <w:proofErr w:type="spellStart"/>
      <w:r>
        <w:t>Boelens</w:t>
      </w:r>
      <w:proofErr w:type="spellEnd"/>
      <w:r>
        <w:t xml:space="preserve">, R. 2017. Urbanizing rural waters: Rural-urban water transfers and the reconfiguration of </w:t>
      </w:r>
      <w:proofErr w:type="spellStart"/>
      <w:r>
        <w:t>hydrosocial</w:t>
      </w:r>
      <w:proofErr w:type="spellEnd"/>
      <w:r>
        <w:t xml:space="preserve"> territories in Lima. </w:t>
      </w:r>
      <w:r>
        <w:rPr>
          <w:i/>
          <w:iCs/>
        </w:rPr>
        <w:t>Political Geography</w:t>
      </w:r>
      <w:r>
        <w:t xml:space="preserve"> 57: 71–80.</w:t>
      </w:r>
    </w:p>
    <w:p w14:paraId="09E197BD" w14:textId="77777777" w:rsidR="00E157D1" w:rsidRDefault="00E157D1" w:rsidP="00E157D1">
      <w:pPr>
        <w:ind w:hanging="480"/>
      </w:pPr>
      <w:proofErr w:type="spellStart"/>
      <w:r>
        <w:t>Hoogesteger</w:t>
      </w:r>
      <w:proofErr w:type="spellEnd"/>
      <w:r>
        <w:t xml:space="preserve">, J. and Wester, P. 2015. Intensive groundwater use and (in)equity: Processes and governance challenges. </w:t>
      </w:r>
      <w:r>
        <w:rPr>
          <w:i/>
          <w:iCs/>
        </w:rPr>
        <w:t>Environmental Science and Policy</w:t>
      </w:r>
      <w:r>
        <w:t xml:space="preserve"> 51(Journal Article): 117–124, </w:t>
      </w:r>
      <w:hyperlink r:id="rId40" w:history="1">
        <w:r>
          <w:rPr>
            <w:rStyle w:val="Hyperlink"/>
          </w:rPr>
          <w:t>https://doi.org/10.1016/j.envsci.2015.04.004</w:t>
        </w:r>
      </w:hyperlink>
      <w:r>
        <w:t>.</w:t>
      </w:r>
    </w:p>
    <w:p w14:paraId="0905287B" w14:textId="77777777" w:rsidR="00ED19C7" w:rsidRDefault="00ED19C7" w:rsidP="00ED19C7">
      <w:pPr>
        <w:ind w:hanging="480"/>
      </w:pPr>
      <w:proofErr w:type="spellStart"/>
      <w:r>
        <w:t>Hoogesteger</w:t>
      </w:r>
      <w:proofErr w:type="spellEnd"/>
      <w:r>
        <w:t>, J. 2018. The Ostrich Politics of Groundwater Development and Neoliberal Regulation in Mexico 11(3): 20.</w:t>
      </w:r>
    </w:p>
    <w:p w14:paraId="51980655" w14:textId="77777777" w:rsidR="00ED19C7" w:rsidRDefault="00ED19C7" w:rsidP="00ED19C7">
      <w:pPr>
        <w:ind w:hanging="480"/>
      </w:pPr>
      <w:r>
        <w:t xml:space="preserve">Hooper, V. 2015. The importance of the ‘urban’ in agricultural-to-urban water transfers: Insights from comparative research in India and China. doctoral. University of East Anglia, </w:t>
      </w:r>
      <w:hyperlink r:id="rId41" w:history="1">
        <w:r>
          <w:rPr>
            <w:rStyle w:val="Hyperlink"/>
          </w:rPr>
          <w:t>https://ueaeprints.uea.ac.uk/id/eprint/58493/</w:t>
        </w:r>
      </w:hyperlink>
      <w:r>
        <w:t xml:space="preserve"> (accessed 5 May 2020)</w:t>
      </w:r>
    </w:p>
    <w:p w14:paraId="5037BEA6" w14:textId="77777777" w:rsidR="00ED19C7" w:rsidRDefault="00ED19C7" w:rsidP="00ED19C7">
      <w:pPr>
        <w:ind w:hanging="480"/>
      </w:pPr>
      <w:proofErr w:type="spellStart"/>
      <w:r>
        <w:t>Houdret</w:t>
      </w:r>
      <w:proofErr w:type="spellEnd"/>
      <w:r>
        <w:t xml:space="preserve">, A. 2012. The water connection: Irrigation, water grabbing and politics in southern Morocco. </w:t>
      </w:r>
      <w:r>
        <w:rPr>
          <w:i/>
          <w:iCs/>
        </w:rPr>
        <w:t>Water Alternatives</w:t>
      </w:r>
      <w:r>
        <w:t xml:space="preserve"> 5(2): 284–303.</w:t>
      </w:r>
    </w:p>
    <w:p w14:paraId="0599C2FF" w14:textId="77777777" w:rsidR="00ED19C7" w:rsidRDefault="00ED19C7" w:rsidP="00ED19C7">
      <w:pPr>
        <w:ind w:hanging="480"/>
      </w:pPr>
      <w:r>
        <w:t xml:space="preserve">Hussein, H. 2018. Tomatoes, tribes, bananas, and businessmen: An analysis of the shadow state and of the politics of water in Jordan., </w:t>
      </w:r>
      <w:hyperlink r:id="rId42" w:history="1">
        <w:r>
          <w:rPr>
            <w:rStyle w:val="Hyperlink"/>
          </w:rPr>
          <w:t>https://nls.ldls.org.uk/welcome.html?ark:/81055/vdc_100059389643.0x00000d</w:t>
        </w:r>
      </w:hyperlink>
    </w:p>
    <w:p w14:paraId="76DA5832" w14:textId="77777777" w:rsidR="00ED19C7" w:rsidRDefault="00ED19C7" w:rsidP="00ED19C7">
      <w:pPr>
        <w:ind w:hanging="480"/>
      </w:pPr>
      <w:proofErr w:type="spellStart"/>
      <w:r>
        <w:t>Jasem</w:t>
      </w:r>
      <w:proofErr w:type="spellEnd"/>
      <w:r>
        <w:t xml:space="preserve">, A.H.; </w:t>
      </w:r>
      <w:proofErr w:type="spellStart"/>
      <w:r>
        <w:t>Shammout</w:t>
      </w:r>
      <w:proofErr w:type="spellEnd"/>
      <w:r>
        <w:t xml:space="preserve">, M.; </w:t>
      </w:r>
      <w:proofErr w:type="spellStart"/>
      <w:r>
        <w:t>AlRousan</w:t>
      </w:r>
      <w:proofErr w:type="spellEnd"/>
      <w:r>
        <w:t xml:space="preserve">, D. and </w:t>
      </w:r>
      <w:proofErr w:type="spellStart"/>
      <w:r>
        <w:t>AlRaggad</w:t>
      </w:r>
      <w:proofErr w:type="spellEnd"/>
      <w:r>
        <w:t xml:space="preserve">, M. 2011. The Fate of </w:t>
      </w:r>
      <w:proofErr w:type="spellStart"/>
      <w:r>
        <w:t>Disi</w:t>
      </w:r>
      <w:proofErr w:type="spellEnd"/>
      <w:r>
        <w:t xml:space="preserve"> Aquifer as </w:t>
      </w:r>
      <w:proofErr w:type="spellStart"/>
      <w:r>
        <w:t>Stratigic</w:t>
      </w:r>
      <w:proofErr w:type="spellEnd"/>
      <w:r>
        <w:t xml:space="preserve"> Groundwater Reserve for Shared Countries (Jordan and Saudi Arabia). </w:t>
      </w:r>
      <w:r>
        <w:rPr>
          <w:i/>
          <w:iCs/>
        </w:rPr>
        <w:t>Journal of Water Resource and Protection</w:t>
      </w:r>
      <w:r>
        <w:t xml:space="preserve"> 3(10): 711.</w:t>
      </w:r>
    </w:p>
    <w:p w14:paraId="317672C5" w14:textId="77777777" w:rsidR="00ED19C7" w:rsidRDefault="00ED19C7" w:rsidP="00ED19C7">
      <w:pPr>
        <w:ind w:hanging="480"/>
      </w:pPr>
      <w:r>
        <w:t xml:space="preserve">Kaiser, </w:t>
      </w:r>
      <w:proofErr w:type="gramStart"/>
      <w:r>
        <w:t>R.A.</w:t>
      </w:r>
      <w:proofErr w:type="gramEnd"/>
      <w:r>
        <w:t xml:space="preserve"> and Phillips, L.M. 1998. Dividing the Waters: Water Marketing as a Conflict Resolution Strategy in the Edwards Aquifer Region. </w:t>
      </w:r>
      <w:r>
        <w:rPr>
          <w:i/>
          <w:iCs/>
        </w:rPr>
        <w:t>Natural Resources Journal</w:t>
      </w:r>
      <w:r>
        <w:t xml:space="preserve"> 38: 411.</w:t>
      </w:r>
    </w:p>
    <w:p w14:paraId="281DCC1B" w14:textId="77777777" w:rsidR="00ED19C7" w:rsidRDefault="00ED19C7" w:rsidP="00ED19C7">
      <w:pPr>
        <w:ind w:hanging="480"/>
      </w:pPr>
      <w:proofErr w:type="spellStart"/>
      <w:r>
        <w:t>Keulertz</w:t>
      </w:r>
      <w:proofErr w:type="spellEnd"/>
      <w:r>
        <w:t xml:space="preserve">, M. n.d. Drivers and impacts of farmland investment in Sudan: Water and the range of choice in Jordan and Qatar. Geography. King’s College London, </w:t>
      </w:r>
      <w:hyperlink r:id="rId43" w:history="1">
        <w:r>
          <w:rPr>
            <w:rStyle w:val="Hyperlink"/>
          </w:rPr>
          <w:t>https://kclpure.kcl.ac.uk/portal/en/theses/drivers-and-impacts-of-farmland-investment-in-sudan(6a04cda8-70db-4e6f-8e28-d8d44bda213e).html</w:t>
        </w:r>
      </w:hyperlink>
      <w:r>
        <w:t xml:space="preserve"> (accessed 14 May 2020)</w:t>
      </w:r>
    </w:p>
    <w:p w14:paraId="6BE07665" w14:textId="77777777" w:rsidR="00E157D1" w:rsidRDefault="00E157D1" w:rsidP="00E157D1">
      <w:pPr>
        <w:ind w:hanging="480"/>
      </w:pPr>
      <w:proofErr w:type="spellStart"/>
      <w:r>
        <w:t>Komakech</w:t>
      </w:r>
      <w:proofErr w:type="spellEnd"/>
      <w:r>
        <w:t xml:space="preserve">, H.C.; Van der </w:t>
      </w:r>
      <w:proofErr w:type="spellStart"/>
      <w:r>
        <w:t>Zaag</w:t>
      </w:r>
      <w:proofErr w:type="spellEnd"/>
      <w:r>
        <w:t xml:space="preserve">, P. and </w:t>
      </w:r>
      <w:proofErr w:type="spellStart"/>
      <w:r>
        <w:t>Koppen</w:t>
      </w:r>
      <w:proofErr w:type="spellEnd"/>
      <w:r>
        <w:t xml:space="preserve">, B. 2012. The last will be first: Water transfers from agriculture to cities in the </w:t>
      </w:r>
      <w:proofErr w:type="spellStart"/>
      <w:r>
        <w:t>Pangani</w:t>
      </w:r>
      <w:proofErr w:type="spellEnd"/>
      <w:r>
        <w:t xml:space="preserve"> river basin, Tanzania. </w:t>
      </w:r>
      <w:r>
        <w:rPr>
          <w:i/>
          <w:iCs/>
        </w:rPr>
        <w:t>Water Alternatives, 5 (3), 2012</w:t>
      </w:r>
      <w:r>
        <w:t xml:space="preserve"> 5(3): 700–720.</w:t>
      </w:r>
    </w:p>
    <w:p w14:paraId="1A2BE7CD" w14:textId="77777777" w:rsidR="00ED19C7" w:rsidRDefault="00ED19C7" w:rsidP="00ED19C7">
      <w:pPr>
        <w:ind w:hanging="480"/>
      </w:pPr>
      <w:proofErr w:type="spellStart"/>
      <w:r>
        <w:t>Komakech</w:t>
      </w:r>
      <w:proofErr w:type="spellEnd"/>
      <w:r>
        <w:t xml:space="preserve">, H.C. and de </w:t>
      </w:r>
      <w:proofErr w:type="spellStart"/>
      <w:r>
        <w:t>Bont</w:t>
      </w:r>
      <w:proofErr w:type="spellEnd"/>
      <w:r>
        <w:t xml:space="preserve">, C. 2018. Differentiated access: Challenges of equitable and sustainable groundwater exploitation in Tanzania. </w:t>
      </w:r>
      <w:r>
        <w:rPr>
          <w:i/>
          <w:iCs/>
        </w:rPr>
        <w:t>Water Alternatives</w:t>
      </w:r>
      <w:r>
        <w:t xml:space="preserve"> 11(3): 623–637.</w:t>
      </w:r>
    </w:p>
    <w:p w14:paraId="3B8EB1EE" w14:textId="77777777" w:rsidR="00ED19C7" w:rsidRDefault="00ED19C7" w:rsidP="00ED19C7">
      <w:pPr>
        <w:ind w:hanging="480"/>
      </w:pPr>
      <w:proofErr w:type="spellStart"/>
      <w:r>
        <w:t>Macoun</w:t>
      </w:r>
      <w:proofErr w:type="spellEnd"/>
      <w:r>
        <w:t xml:space="preserve">, A. and El Naser, H. 1999. Groundwater resources management in Jordan: policy and regulatory issues. </w:t>
      </w:r>
      <w:r>
        <w:rPr>
          <w:i/>
          <w:iCs/>
        </w:rPr>
        <w:t>World Bank Technical Paper</w:t>
      </w:r>
      <w:r>
        <w:t xml:space="preserve"> 105–116.</w:t>
      </w:r>
    </w:p>
    <w:p w14:paraId="6C4CDDE3" w14:textId="77777777" w:rsidR="00ED19C7" w:rsidRDefault="00ED19C7" w:rsidP="00ED19C7">
      <w:pPr>
        <w:ind w:hanging="480"/>
      </w:pPr>
      <w:r>
        <w:t xml:space="preserve">Maher Salman, Claudia </w:t>
      </w:r>
      <w:proofErr w:type="spellStart"/>
      <w:r>
        <w:t>Casarotto</w:t>
      </w:r>
      <w:proofErr w:type="spellEnd"/>
      <w:r>
        <w:t xml:space="preserve">, Maria </w:t>
      </w:r>
      <w:proofErr w:type="spellStart"/>
      <w:proofErr w:type="gramStart"/>
      <w:r>
        <w:t>BUcciarelli</w:t>
      </w:r>
      <w:proofErr w:type="spellEnd"/>
      <w:proofErr w:type="gramEnd"/>
      <w:r>
        <w:t xml:space="preserve"> and Maria </w:t>
      </w:r>
      <w:proofErr w:type="spellStart"/>
      <w:r>
        <w:t>Losacco</w:t>
      </w:r>
      <w:proofErr w:type="spellEnd"/>
      <w:r>
        <w:t>. n.d. An assessment of policies, institutions and regulations for water harvesting, solar energy, and groundwater in Jordan. Food and Agriculture Organization of the United Nations.</w:t>
      </w:r>
    </w:p>
    <w:p w14:paraId="5BE932EB" w14:textId="77777777" w:rsidR="00ED19C7" w:rsidRDefault="00ED19C7" w:rsidP="00ED19C7">
      <w:pPr>
        <w:ind w:hanging="480"/>
      </w:pPr>
      <w:r>
        <w:lastRenderedPageBreak/>
        <w:t xml:space="preserve">Marston, L. and Cai, X. 2016. An overview of water reallocation and the barriers to its implementation: An overview of water reallocation. </w:t>
      </w:r>
      <w:r>
        <w:rPr>
          <w:i/>
          <w:iCs/>
        </w:rPr>
        <w:t>Wiley Interdisciplinary Reviews: Water</w:t>
      </w:r>
      <w:r>
        <w:t xml:space="preserve"> 3(5): 658–677, </w:t>
      </w:r>
      <w:hyperlink r:id="rId44" w:history="1">
        <w:r>
          <w:rPr>
            <w:rStyle w:val="Hyperlink"/>
          </w:rPr>
          <w:t>https://doi.org/10.1002/wat2.1159</w:t>
        </w:r>
      </w:hyperlink>
      <w:r>
        <w:t>.</w:t>
      </w:r>
    </w:p>
    <w:p w14:paraId="1C53391D" w14:textId="77777777" w:rsidR="00ED19C7" w:rsidRDefault="00ED19C7" w:rsidP="00ED19C7">
      <w:pPr>
        <w:ind w:hanging="480"/>
      </w:pPr>
      <w:proofErr w:type="spellStart"/>
      <w:r>
        <w:t>McCulligh</w:t>
      </w:r>
      <w:proofErr w:type="spellEnd"/>
      <w:r>
        <w:t>, C. and Tetreault, D. 2018. Water Grabbing via Institutionalised Corruption in Zacatecas, Mexico 11(3): 20.</w:t>
      </w:r>
    </w:p>
    <w:p w14:paraId="3FC2DBE9" w14:textId="77777777" w:rsidR="00ED19C7" w:rsidRDefault="00ED19C7" w:rsidP="00ED19C7">
      <w:pPr>
        <w:ind w:hanging="480"/>
      </w:pPr>
      <w:r>
        <w:t xml:space="preserve">McDonald, R.I.; Douglas, I.; </w:t>
      </w:r>
      <w:proofErr w:type="spellStart"/>
      <w:r>
        <w:t>Revenga</w:t>
      </w:r>
      <w:proofErr w:type="spellEnd"/>
      <w:r>
        <w:t xml:space="preserve">, C.; Hale, R.; Grimm, N.; </w:t>
      </w:r>
      <w:proofErr w:type="spellStart"/>
      <w:r>
        <w:t>Grönwall</w:t>
      </w:r>
      <w:proofErr w:type="spellEnd"/>
      <w:r>
        <w:t xml:space="preserve">, J. and Fekete, B. 2011. Global urban growth and the geography of water availability, quality, and delivery. </w:t>
      </w:r>
      <w:proofErr w:type="spellStart"/>
      <w:r>
        <w:rPr>
          <w:i/>
          <w:iCs/>
        </w:rPr>
        <w:t>Ambio</w:t>
      </w:r>
      <w:proofErr w:type="spellEnd"/>
      <w:r>
        <w:t xml:space="preserve"> 40(5): 437–446.</w:t>
      </w:r>
    </w:p>
    <w:p w14:paraId="317B5356" w14:textId="77777777" w:rsidR="00ED19C7" w:rsidRDefault="00ED19C7" w:rsidP="00ED19C7">
      <w:pPr>
        <w:ind w:hanging="480"/>
      </w:pPr>
      <w:proofErr w:type="spellStart"/>
      <w:r>
        <w:t>Meinzen</w:t>
      </w:r>
      <w:proofErr w:type="spellEnd"/>
      <w:r>
        <w:t xml:space="preserve">-Dick, R. and Ringler, C. 2008. Water reallocation: drivers, challenges, threats, and solutions for the poor. </w:t>
      </w:r>
      <w:r>
        <w:rPr>
          <w:i/>
          <w:iCs/>
        </w:rPr>
        <w:t>Journal of Human Development</w:t>
      </w:r>
      <w:r>
        <w:t xml:space="preserve"> 9(1): 47–64.</w:t>
      </w:r>
    </w:p>
    <w:p w14:paraId="6338CDFA" w14:textId="77777777" w:rsidR="00ED19C7" w:rsidRDefault="00ED19C7" w:rsidP="00ED19C7">
      <w:pPr>
        <w:ind w:hanging="480"/>
      </w:pPr>
      <w:proofErr w:type="spellStart"/>
      <w:r>
        <w:t>Mesnil</w:t>
      </w:r>
      <w:proofErr w:type="spellEnd"/>
      <w:r>
        <w:t xml:space="preserve">, A. and </w:t>
      </w:r>
      <w:proofErr w:type="spellStart"/>
      <w:r>
        <w:t>Habjoka</w:t>
      </w:r>
      <w:proofErr w:type="spellEnd"/>
      <w:r>
        <w:t xml:space="preserve">, N. 2012. </w:t>
      </w:r>
      <w:proofErr w:type="spellStart"/>
      <w:r>
        <w:t>Azraq</w:t>
      </w:r>
      <w:proofErr w:type="spellEnd"/>
      <w:r>
        <w:t xml:space="preserve"> Dilemma: Past, Present and Future Groundwater Management. Deutsche Gesellschaft </w:t>
      </w:r>
      <w:proofErr w:type="spellStart"/>
      <w:r>
        <w:t>für</w:t>
      </w:r>
      <w:proofErr w:type="spellEnd"/>
      <w:r>
        <w:t xml:space="preserve"> Internationale Zusammenarbeit (GIZ), </w:t>
      </w:r>
      <w:proofErr w:type="spellStart"/>
      <w:r>
        <w:t>Geman</w:t>
      </w:r>
      <w:proofErr w:type="spellEnd"/>
      <w:r>
        <w:t xml:space="preserve">-Jordanian Programme “Management of Water Resources,” </w:t>
      </w:r>
      <w:hyperlink r:id="rId45" w:history="1">
        <w:r>
          <w:rPr>
            <w:rStyle w:val="Hyperlink"/>
          </w:rPr>
          <w:t>https://wocatpedia.net/images/c/ca/GIZ%2C_Mesnil%2C_Habjoka_2012_azraq-dilemma.pdf</w:t>
        </w:r>
      </w:hyperlink>
      <w:r>
        <w:t>.</w:t>
      </w:r>
    </w:p>
    <w:p w14:paraId="3F6A1C9E" w14:textId="77777777" w:rsidR="00ED19C7" w:rsidRDefault="00ED19C7" w:rsidP="00ED19C7">
      <w:pPr>
        <w:ind w:hanging="480"/>
      </w:pPr>
      <w:proofErr w:type="spellStart"/>
      <w:r>
        <w:t>Molden</w:t>
      </w:r>
      <w:proofErr w:type="spellEnd"/>
      <w:r>
        <w:t xml:space="preserve">, D. 2007. Water responses to urbanization. </w:t>
      </w:r>
      <w:r>
        <w:rPr>
          <w:i/>
          <w:iCs/>
        </w:rPr>
        <w:t>Paddy and Water Environment</w:t>
      </w:r>
      <w:r>
        <w:t xml:space="preserve"> 5(4): 207–209, </w:t>
      </w:r>
      <w:hyperlink r:id="rId46" w:history="1">
        <w:r>
          <w:rPr>
            <w:rStyle w:val="Hyperlink"/>
          </w:rPr>
          <w:t>https://doi.org/10.1007/s10333-007-0084-8</w:t>
        </w:r>
      </w:hyperlink>
      <w:r>
        <w:t>.</w:t>
      </w:r>
    </w:p>
    <w:p w14:paraId="4C58F70C" w14:textId="77777777" w:rsidR="00E157D1" w:rsidRDefault="00E157D1" w:rsidP="00E157D1">
      <w:pPr>
        <w:ind w:hanging="480"/>
      </w:pPr>
      <w:proofErr w:type="spellStart"/>
      <w:r>
        <w:t>Molle</w:t>
      </w:r>
      <w:proofErr w:type="spellEnd"/>
      <w:r>
        <w:t xml:space="preserve">, F. and Berkoff, J. 2009. Cities vs. agriculture: A review of intersectoral water re-allocation. </w:t>
      </w:r>
      <w:r>
        <w:rPr>
          <w:i/>
          <w:iCs/>
        </w:rPr>
        <w:t>Natural Resources Forum</w:t>
      </w:r>
      <w:r>
        <w:t xml:space="preserve"> 33(01): 6–18.</w:t>
      </w:r>
    </w:p>
    <w:p w14:paraId="64D8AC31" w14:textId="77777777" w:rsidR="00ED19C7" w:rsidRDefault="00ED19C7" w:rsidP="00ED19C7">
      <w:pPr>
        <w:ind w:hanging="480"/>
      </w:pPr>
      <w:proofErr w:type="spellStart"/>
      <w:r>
        <w:t>Molle</w:t>
      </w:r>
      <w:proofErr w:type="spellEnd"/>
      <w:r>
        <w:t>, F.; Al-</w:t>
      </w:r>
      <w:proofErr w:type="spellStart"/>
      <w:r>
        <w:t>Karablieh</w:t>
      </w:r>
      <w:proofErr w:type="spellEnd"/>
      <w:r>
        <w:t xml:space="preserve">, E.; </w:t>
      </w:r>
      <w:proofErr w:type="spellStart"/>
      <w:r>
        <w:t>Naber</w:t>
      </w:r>
      <w:proofErr w:type="spellEnd"/>
      <w:r>
        <w:t xml:space="preserve">, M.; </w:t>
      </w:r>
      <w:proofErr w:type="spellStart"/>
      <w:r>
        <w:t>Closas</w:t>
      </w:r>
      <w:proofErr w:type="spellEnd"/>
      <w:r>
        <w:t xml:space="preserve">, A. and Salman, A. 2017. Groundwater governance in </w:t>
      </w:r>
      <w:proofErr w:type="gramStart"/>
      <w:r>
        <w:t>Jordan :</w:t>
      </w:r>
      <w:proofErr w:type="gramEnd"/>
      <w:r>
        <w:t xml:space="preserve"> the case of </w:t>
      </w:r>
      <w:proofErr w:type="spellStart"/>
      <w:r>
        <w:t>Azraq</w:t>
      </w:r>
      <w:proofErr w:type="spellEnd"/>
      <w:r>
        <w:t xml:space="preserve"> Basin : a policy white paper. </w:t>
      </w:r>
      <w:r>
        <w:rPr>
          <w:i/>
          <w:iCs/>
        </w:rPr>
        <w:t>International Water Management Institute</w:t>
      </w:r>
      <w:r>
        <w:t>.</w:t>
      </w:r>
    </w:p>
    <w:p w14:paraId="6DF56F0B" w14:textId="77777777" w:rsidR="00ED19C7" w:rsidRDefault="00ED19C7" w:rsidP="00ED19C7">
      <w:pPr>
        <w:ind w:hanging="480"/>
      </w:pPr>
      <w:proofErr w:type="spellStart"/>
      <w:r>
        <w:t>Molle</w:t>
      </w:r>
      <w:proofErr w:type="spellEnd"/>
      <w:r>
        <w:t xml:space="preserve">, F. and </w:t>
      </w:r>
      <w:proofErr w:type="spellStart"/>
      <w:r>
        <w:t>Closas</w:t>
      </w:r>
      <w:proofErr w:type="spellEnd"/>
      <w:r>
        <w:t xml:space="preserve">, A. 2016. Groundwater Governance: A Synthesis. IWMI Project Report 6. International Water </w:t>
      </w:r>
      <w:proofErr w:type="spellStart"/>
      <w:r>
        <w:t>Managmeent</w:t>
      </w:r>
      <w:proofErr w:type="spellEnd"/>
      <w:r>
        <w:t xml:space="preserve"> Institute.</w:t>
      </w:r>
    </w:p>
    <w:p w14:paraId="7BB1F0BA" w14:textId="77777777" w:rsidR="00ED19C7" w:rsidRDefault="00ED19C7" w:rsidP="00ED19C7">
      <w:pPr>
        <w:ind w:hanging="480"/>
      </w:pPr>
      <w:proofErr w:type="spellStart"/>
      <w:r>
        <w:t>Molle</w:t>
      </w:r>
      <w:proofErr w:type="spellEnd"/>
      <w:r>
        <w:t xml:space="preserve">, F.; López-Gunn, </w:t>
      </w:r>
      <w:proofErr w:type="gramStart"/>
      <w:r>
        <w:t>E.</w:t>
      </w:r>
      <w:proofErr w:type="gramEnd"/>
      <w:r>
        <w:t xml:space="preserve"> and van </w:t>
      </w:r>
      <w:proofErr w:type="spellStart"/>
      <w:r>
        <w:t>Steenbergen</w:t>
      </w:r>
      <w:proofErr w:type="spellEnd"/>
      <w:r>
        <w:t>, F. 2018. The Local and National Politics of Groundwater Overexploitation 11(3): 13.</w:t>
      </w:r>
    </w:p>
    <w:p w14:paraId="746D19F6" w14:textId="77777777" w:rsidR="00ED19C7" w:rsidRDefault="00ED19C7" w:rsidP="00ED19C7">
      <w:pPr>
        <w:ind w:hanging="480"/>
      </w:pPr>
      <w:r>
        <w:t>Müller, M.F.; Müller</w:t>
      </w:r>
      <w:r>
        <w:rPr>
          <w:rFonts w:ascii="Cambria Math" w:hAnsi="Cambria Math" w:cs="Cambria Math"/>
        </w:rPr>
        <w:t>‐</w:t>
      </w:r>
      <w:proofErr w:type="spellStart"/>
      <w:r>
        <w:t>Itten</w:t>
      </w:r>
      <w:proofErr w:type="spellEnd"/>
      <w:r>
        <w:t xml:space="preserve">, M.C. and Gorelick, S.M. 2017. How Jordan and Saudi Arabia are avoiding a tragedy of the commons over shared groundwater. </w:t>
      </w:r>
      <w:r>
        <w:rPr>
          <w:i/>
          <w:iCs/>
        </w:rPr>
        <w:t>Water Resources Research</w:t>
      </w:r>
      <w:r>
        <w:t xml:space="preserve"> 53(7): 5451–5468, </w:t>
      </w:r>
      <w:hyperlink r:id="rId47" w:history="1">
        <w:r>
          <w:rPr>
            <w:rStyle w:val="Hyperlink"/>
          </w:rPr>
          <w:t>https://doi.org/10.1002/2016WR020261</w:t>
        </w:r>
      </w:hyperlink>
      <w:r>
        <w:t>.</w:t>
      </w:r>
    </w:p>
    <w:p w14:paraId="1889DF17" w14:textId="77777777" w:rsidR="00ED19C7" w:rsidRDefault="00ED19C7" w:rsidP="00ED19C7">
      <w:pPr>
        <w:ind w:hanging="480"/>
      </w:pPr>
      <w:r>
        <w:t xml:space="preserve">Mustafa, D.; </w:t>
      </w:r>
      <w:proofErr w:type="spellStart"/>
      <w:r>
        <w:t>Altz-Stamm</w:t>
      </w:r>
      <w:proofErr w:type="spellEnd"/>
      <w:r>
        <w:t xml:space="preserve">, A. and Scott, L.M. 2016. Water user associations and the politics of water in Jordan. </w:t>
      </w:r>
      <w:r>
        <w:rPr>
          <w:i/>
          <w:iCs/>
        </w:rPr>
        <w:t>World Development</w:t>
      </w:r>
      <w:r>
        <w:t xml:space="preserve"> 79: 164–176.</w:t>
      </w:r>
    </w:p>
    <w:p w14:paraId="6C3A1400" w14:textId="77777777" w:rsidR="00E157D1" w:rsidRDefault="00E157D1" w:rsidP="00E157D1">
      <w:pPr>
        <w:ind w:hanging="480"/>
      </w:pPr>
      <w:r>
        <w:t xml:space="preserve">MWI, Government of Jordan. n.d. National Water Strategy 2016-225. </w:t>
      </w:r>
      <w:proofErr w:type="spellStart"/>
      <w:r>
        <w:t>GoJ</w:t>
      </w:r>
      <w:proofErr w:type="spellEnd"/>
      <w:r>
        <w:t xml:space="preserve">, </w:t>
      </w:r>
      <w:hyperlink r:id="rId48" w:history="1">
        <w:r>
          <w:rPr>
            <w:rStyle w:val="Hyperlink"/>
          </w:rPr>
          <w:t>https://www.google.com/search?q=jordan+national+water+strategy&amp;oq=Jordan+national+water+strategy&amp;aqs=chrome.0.0.6950j1j7&amp;sourceid=chrome&amp;ie=UTF-8</w:t>
        </w:r>
      </w:hyperlink>
      <w:r>
        <w:t xml:space="preserve"> (accessed 15 May 2020)</w:t>
      </w:r>
    </w:p>
    <w:p w14:paraId="4DDA1DBF" w14:textId="77777777" w:rsidR="00E157D1" w:rsidRDefault="00E157D1" w:rsidP="00E157D1">
      <w:pPr>
        <w:ind w:hanging="480"/>
      </w:pPr>
      <w:r>
        <w:t xml:space="preserve">MWI. 2017. Jordan Water Sector Facts and Figures 2017. Government of Jordan, </w:t>
      </w:r>
      <w:hyperlink r:id="rId49" w:history="1">
        <w:r>
          <w:rPr>
            <w:rStyle w:val="Hyperlink"/>
          </w:rPr>
          <w:t>http://www.mwi.gov.jo/sites/en-us/Hot%20Issues/Jordan%20Water%20Sector%20Facts%20and%20Figures%202017.PDF</w:t>
        </w:r>
      </w:hyperlink>
      <w:r>
        <w:t xml:space="preserve"> (accessed 21 February 2019)</w:t>
      </w:r>
    </w:p>
    <w:p w14:paraId="69EA2852" w14:textId="0CA8A247" w:rsidR="00E157D1" w:rsidRDefault="00E157D1" w:rsidP="00E157D1">
      <w:pPr>
        <w:ind w:hanging="480"/>
      </w:pPr>
      <w:r>
        <w:t xml:space="preserve">MWI and BGR </w:t>
      </w:r>
      <w:proofErr w:type="gramStart"/>
      <w:r>
        <w:t xml:space="preserve">( </w:t>
      </w:r>
      <w:proofErr w:type="spellStart"/>
      <w:r>
        <w:t>Bundesanstalt</w:t>
      </w:r>
      <w:proofErr w:type="spellEnd"/>
      <w:proofErr w:type="gramEnd"/>
      <w:r>
        <w:t xml:space="preserve"> </w:t>
      </w:r>
      <w:proofErr w:type="spellStart"/>
      <w:r>
        <w:t>für</w:t>
      </w:r>
      <w:proofErr w:type="spellEnd"/>
      <w:r>
        <w:t xml:space="preserve"> </w:t>
      </w:r>
      <w:proofErr w:type="spellStart"/>
      <w:r>
        <w:t>Geowissenschaften</w:t>
      </w:r>
      <w:proofErr w:type="spellEnd"/>
      <w:r>
        <w:t xml:space="preserve"> und </w:t>
      </w:r>
      <w:proofErr w:type="spellStart"/>
      <w:r>
        <w:t>Rohstoff</w:t>
      </w:r>
      <w:proofErr w:type="spellEnd"/>
      <w:r>
        <w:t xml:space="preserve">). 2019. Groundwater Resource Assessment of Jordan 2017. 978-9923-9769-0–6. MWI and BGR, </w:t>
      </w:r>
      <w:hyperlink r:id="rId50" w:history="1">
        <w:r>
          <w:rPr>
            <w:rStyle w:val="Hyperlink"/>
          </w:rPr>
          <w:t>https://www.bgr.bund.de/EN/Themen/Wasser/Produkte/Downloads/gw_resource_assessment_jordan.html</w:t>
        </w:r>
      </w:hyperlink>
      <w:r>
        <w:t xml:space="preserve"> (accessed 15 May 2020)</w:t>
      </w:r>
    </w:p>
    <w:p w14:paraId="717BFDC5" w14:textId="77777777" w:rsidR="00ED19C7" w:rsidRDefault="00ED19C7" w:rsidP="00ED19C7">
      <w:pPr>
        <w:ind w:hanging="480"/>
      </w:pPr>
      <w:proofErr w:type="spellStart"/>
      <w:r>
        <w:lastRenderedPageBreak/>
        <w:t>Namrouqa</w:t>
      </w:r>
      <w:proofErr w:type="spellEnd"/>
      <w:r>
        <w:t>, H. 2012. “</w:t>
      </w:r>
      <w:proofErr w:type="spellStart"/>
      <w:r>
        <w:t>Disi</w:t>
      </w:r>
      <w:proofErr w:type="spellEnd"/>
      <w:r>
        <w:t xml:space="preserve"> project construction in full force” | Jordan Times. </w:t>
      </w:r>
      <w:r>
        <w:rPr>
          <w:i/>
          <w:iCs/>
        </w:rPr>
        <w:t>Jordan Times (accessed via Way Back Machine)</w:t>
      </w:r>
      <w:r>
        <w:t xml:space="preserve">. </w:t>
      </w:r>
      <w:hyperlink r:id="rId51" w:history="1">
        <w:r>
          <w:rPr>
            <w:rStyle w:val="Hyperlink"/>
          </w:rPr>
          <w:t>https://web.archive.org/web/20110810010348/http://www.jordantimes.com/index.php?news=29050</w:t>
        </w:r>
      </w:hyperlink>
      <w:r>
        <w:t xml:space="preserve"> (accessed 21 February 2019)</w:t>
      </w:r>
    </w:p>
    <w:p w14:paraId="3CC369E6" w14:textId="77777777" w:rsidR="00ED19C7" w:rsidRDefault="00ED19C7" w:rsidP="00ED19C7">
      <w:pPr>
        <w:ind w:hanging="480"/>
      </w:pPr>
      <w:proofErr w:type="spellStart"/>
      <w:r>
        <w:t>Padowski</w:t>
      </w:r>
      <w:proofErr w:type="spellEnd"/>
      <w:r>
        <w:t xml:space="preserve">, J.C. and Gorelick, S.M. 2014. Global analysis of urban surface water supply vulnerability. </w:t>
      </w:r>
      <w:r>
        <w:rPr>
          <w:i/>
          <w:iCs/>
        </w:rPr>
        <w:t>Environmental Research Letters</w:t>
      </w:r>
      <w:r>
        <w:t xml:space="preserve"> 9(10): 104004.</w:t>
      </w:r>
    </w:p>
    <w:p w14:paraId="2FC275CC" w14:textId="77777777" w:rsidR="00ED19C7" w:rsidRDefault="00ED19C7" w:rsidP="00ED19C7">
      <w:pPr>
        <w:ind w:hanging="480"/>
      </w:pPr>
      <w:r>
        <w:t xml:space="preserve">Perry, C.; </w:t>
      </w:r>
      <w:proofErr w:type="spellStart"/>
      <w:r>
        <w:t>Steduto</w:t>
      </w:r>
      <w:proofErr w:type="spellEnd"/>
      <w:r>
        <w:t xml:space="preserve">, P.; Allen, </w:t>
      </w:r>
      <w:proofErr w:type="spellStart"/>
      <w:r>
        <w:t>Richard.G</w:t>
      </w:r>
      <w:proofErr w:type="spellEnd"/>
      <w:r>
        <w:t xml:space="preserve">. and Burt, C.M. 2009. Increasing productivity in irrigated agriculture: Agronomic constraints and hydrological realities. </w:t>
      </w:r>
      <w:r>
        <w:rPr>
          <w:i/>
          <w:iCs/>
        </w:rPr>
        <w:t>Agricultural Water Management</w:t>
      </w:r>
      <w:r>
        <w:t xml:space="preserve"> 96(11): 1517–1524, </w:t>
      </w:r>
      <w:hyperlink r:id="rId52" w:history="1">
        <w:r>
          <w:rPr>
            <w:rStyle w:val="Hyperlink"/>
          </w:rPr>
          <w:t>https://doi.org/10.1016/j.agwat.2009.05.005</w:t>
        </w:r>
      </w:hyperlink>
      <w:r>
        <w:t>.</w:t>
      </w:r>
    </w:p>
    <w:p w14:paraId="522DD366" w14:textId="77777777" w:rsidR="00ED19C7" w:rsidRDefault="00ED19C7" w:rsidP="00ED19C7">
      <w:pPr>
        <w:ind w:hanging="480"/>
      </w:pPr>
      <w:proofErr w:type="spellStart"/>
      <w:r>
        <w:t>Pierskalla</w:t>
      </w:r>
      <w:proofErr w:type="spellEnd"/>
      <w:r>
        <w:t xml:space="preserve">, J.H. 2016. The politics of urban bias: rural threats and the dual dilemma of political survival. </w:t>
      </w:r>
      <w:r>
        <w:rPr>
          <w:i/>
          <w:iCs/>
        </w:rPr>
        <w:t>Studies in Comparative International Development</w:t>
      </w:r>
      <w:r>
        <w:t xml:space="preserve"> 51(3): 286–307.</w:t>
      </w:r>
    </w:p>
    <w:p w14:paraId="4313C40D" w14:textId="77777777" w:rsidR="00ED19C7" w:rsidRDefault="00ED19C7" w:rsidP="00ED19C7">
      <w:pPr>
        <w:ind w:hanging="480"/>
      </w:pPr>
      <w:r>
        <w:t xml:space="preserve">Pitman, K. 2004. Jordan - An evaluation of bank assistance for water development and </w:t>
      </w:r>
      <w:proofErr w:type="gramStart"/>
      <w:r>
        <w:t>management :</w:t>
      </w:r>
      <w:proofErr w:type="gramEnd"/>
      <w:r>
        <w:t xml:space="preserve"> a country assistance evaluation. 82105. The World Bank, </w:t>
      </w:r>
      <w:hyperlink r:id="rId53" w:history="1">
        <w:r>
          <w:rPr>
            <w:rStyle w:val="Hyperlink"/>
          </w:rPr>
          <w:t>http://documents.worldbank.org/curated/en/590281468273647134/Jordan-An-evaluation-of-bank-assistance-for-water-development-and-management-a-country-assistance-evaluation</w:t>
        </w:r>
      </w:hyperlink>
      <w:r>
        <w:t xml:space="preserve"> (accessed 15 May 2020)</w:t>
      </w:r>
    </w:p>
    <w:p w14:paraId="6854F1F3" w14:textId="77777777" w:rsidR="00ED19C7" w:rsidRDefault="00ED19C7" w:rsidP="00ED19C7">
      <w:pPr>
        <w:ind w:hanging="480"/>
      </w:pPr>
      <w:r>
        <w:t xml:space="preserve">Punjabi, B. and Johnson, C.A. 2019. The politics of rural–urban water conflict in India: Untapping the power of institutional reform. </w:t>
      </w:r>
      <w:r>
        <w:rPr>
          <w:i/>
          <w:iCs/>
        </w:rPr>
        <w:t>World Development</w:t>
      </w:r>
      <w:r>
        <w:t xml:space="preserve"> 120: 182–192.</w:t>
      </w:r>
    </w:p>
    <w:p w14:paraId="1DD2DF35" w14:textId="77777777" w:rsidR="00ED19C7" w:rsidRDefault="00ED19C7" w:rsidP="00ED19C7">
      <w:pPr>
        <w:ind w:hanging="480"/>
      </w:pPr>
      <w:r>
        <w:t xml:space="preserve">Rawlins, J. 2019. Political economy of water reallocation in South Africa: Insights from the Western Cape water crisis. </w:t>
      </w:r>
      <w:r>
        <w:rPr>
          <w:i/>
          <w:iCs/>
        </w:rPr>
        <w:t>Water Security</w:t>
      </w:r>
      <w:r>
        <w:t xml:space="preserve"> 6: 100029, </w:t>
      </w:r>
      <w:hyperlink r:id="rId54" w:history="1">
        <w:r>
          <w:rPr>
            <w:rStyle w:val="Hyperlink"/>
          </w:rPr>
          <w:t>https://doi.org/10.1016/j.wasec.2019.100029</w:t>
        </w:r>
      </w:hyperlink>
      <w:r>
        <w:t>.</w:t>
      </w:r>
    </w:p>
    <w:p w14:paraId="0FCFCAE1" w14:textId="77777777" w:rsidR="00E157D1" w:rsidRDefault="00E157D1" w:rsidP="00E157D1">
      <w:pPr>
        <w:ind w:hanging="480"/>
      </w:pPr>
      <w:r>
        <w:t xml:space="preserve">Salameh, E. and Gedeon, R. 1999. Renewability study of </w:t>
      </w:r>
      <w:proofErr w:type="spellStart"/>
      <w:r>
        <w:t>Disi</w:t>
      </w:r>
      <w:proofErr w:type="spellEnd"/>
      <w:r>
        <w:t xml:space="preserve">–Wadi </w:t>
      </w:r>
      <w:proofErr w:type="spellStart"/>
      <w:r>
        <w:t>Yutum</w:t>
      </w:r>
      <w:proofErr w:type="spellEnd"/>
      <w:r>
        <w:t xml:space="preserve"> aquifers’ water using isotopes and hydrological analyses. </w:t>
      </w:r>
      <w:proofErr w:type="spellStart"/>
      <w:r>
        <w:rPr>
          <w:i/>
          <w:iCs/>
        </w:rPr>
        <w:t>Hydrogeol</w:t>
      </w:r>
      <w:proofErr w:type="spellEnd"/>
      <w:r>
        <w:rPr>
          <w:i/>
          <w:iCs/>
        </w:rPr>
        <w:t xml:space="preserve"> Umwelt</w:t>
      </w:r>
      <w:r>
        <w:t xml:space="preserve"> 18: 1–16.</w:t>
      </w:r>
    </w:p>
    <w:p w14:paraId="3DC9A542" w14:textId="77777777" w:rsidR="00ED19C7" w:rsidRDefault="00ED19C7" w:rsidP="00ED19C7">
      <w:pPr>
        <w:ind w:hanging="480"/>
      </w:pPr>
      <w:r>
        <w:t xml:space="preserve">Salameh, E.; </w:t>
      </w:r>
      <w:proofErr w:type="spellStart"/>
      <w:r>
        <w:t>Alraggad</w:t>
      </w:r>
      <w:proofErr w:type="spellEnd"/>
      <w:r>
        <w:t xml:space="preserve">, M. and </w:t>
      </w:r>
      <w:proofErr w:type="spellStart"/>
      <w:r>
        <w:t>Tarawneh</w:t>
      </w:r>
      <w:proofErr w:type="spellEnd"/>
      <w:r>
        <w:t xml:space="preserve">, A. 2014. </w:t>
      </w:r>
      <w:proofErr w:type="spellStart"/>
      <w:r>
        <w:t>Disi</w:t>
      </w:r>
      <w:proofErr w:type="spellEnd"/>
      <w:r>
        <w:t xml:space="preserve"> Water Use for Irrigation – a False Decision and Its Consequences. </w:t>
      </w:r>
      <w:r>
        <w:rPr>
          <w:i/>
          <w:iCs/>
        </w:rPr>
        <w:t>CLEAN – Soil, Air, Water</w:t>
      </w:r>
      <w:r>
        <w:t xml:space="preserve"> 42(12): 1681–1686, </w:t>
      </w:r>
      <w:hyperlink r:id="rId55" w:history="1">
        <w:r>
          <w:rPr>
            <w:rStyle w:val="Hyperlink"/>
          </w:rPr>
          <w:t>https://doi.org/10.1002/clen.201300647</w:t>
        </w:r>
      </w:hyperlink>
      <w:r>
        <w:t>.</w:t>
      </w:r>
    </w:p>
    <w:p w14:paraId="4E6FA74E" w14:textId="77777777" w:rsidR="00ED19C7" w:rsidRDefault="00ED19C7" w:rsidP="00ED19C7">
      <w:pPr>
        <w:ind w:hanging="480"/>
      </w:pPr>
      <w:r>
        <w:t xml:space="preserve">Salman, </w:t>
      </w:r>
      <w:proofErr w:type="gramStart"/>
      <w:r>
        <w:t>M. ;</w:t>
      </w:r>
      <w:proofErr w:type="gramEnd"/>
      <w:r>
        <w:t xml:space="preserve"> </w:t>
      </w:r>
      <w:proofErr w:type="spellStart"/>
      <w:r>
        <w:t>Casarotto</w:t>
      </w:r>
      <w:proofErr w:type="spellEnd"/>
      <w:r>
        <w:t xml:space="preserve">, C. ; </w:t>
      </w:r>
      <w:proofErr w:type="spellStart"/>
      <w:r>
        <w:t>Bucciarelli</w:t>
      </w:r>
      <w:proofErr w:type="spellEnd"/>
      <w:r>
        <w:t xml:space="preserve">, M. ; </w:t>
      </w:r>
      <w:proofErr w:type="spellStart"/>
      <w:r>
        <w:t>Losacco</w:t>
      </w:r>
      <w:proofErr w:type="spellEnd"/>
      <w:r>
        <w:t xml:space="preserve">, M. 2018. An assessment of policies, institutions and regulations for water harvesting, solar energy, and groundwater in Jordan. 978-92-5-130337–5. FAO, </w:t>
      </w:r>
      <w:hyperlink r:id="rId56" w:anchor="querystring=cXVlcnk9cmV2aWV3K2FuZCtnYXArYW5hbHlzaXMmZW5kc3RyaW5nPTE=" w:history="1">
        <w:r>
          <w:rPr>
            <w:rStyle w:val="Hyperlink"/>
          </w:rPr>
          <w:t>http://www.fao.org/documents/search/en/?country=Sm9yZGFu#querystring=cXVlcnk9cmV2aWV3K2FuZCtnYXArYW5hbHlzaXMmZW5kc3RyaW5nPTE=</w:t>
        </w:r>
      </w:hyperlink>
      <w:r>
        <w:t xml:space="preserve"> (accessed 14 May 2020)</w:t>
      </w:r>
    </w:p>
    <w:p w14:paraId="2C724390" w14:textId="77777777" w:rsidR="00ED19C7" w:rsidRDefault="00ED19C7" w:rsidP="00ED19C7">
      <w:pPr>
        <w:ind w:hanging="480"/>
      </w:pPr>
      <w:r>
        <w:t xml:space="preserve">Sanz, D.; Calera, A.; </w:t>
      </w:r>
      <w:proofErr w:type="spellStart"/>
      <w:r>
        <w:t>Castaño</w:t>
      </w:r>
      <w:proofErr w:type="spellEnd"/>
      <w:r>
        <w:t>, S. and Gómez-</w:t>
      </w:r>
      <w:proofErr w:type="spellStart"/>
      <w:r>
        <w:t>Alday</w:t>
      </w:r>
      <w:proofErr w:type="spellEnd"/>
      <w:r>
        <w:t xml:space="preserve">, J.J. 2016. Knowledge, </w:t>
      </w:r>
      <w:proofErr w:type="gramStart"/>
      <w:r>
        <w:t>participation</w:t>
      </w:r>
      <w:proofErr w:type="gramEnd"/>
      <w:r>
        <w:t xml:space="preserve"> and transparency in groundwater management. </w:t>
      </w:r>
      <w:r>
        <w:rPr>
          <w:i/>
          <w:iCs/>
        </w:rPr>
        <w:t>Water Policy</w:t>
      </w:r>
      <w:r>
        <w:t xml:space="preserve"> 18(1): 111–125, </w:t>
      </w:r>
      <w:hyperlink r:id="rId57" w:history="1">
        <w:r>
          <w:rPr>
            <w:rStyle w:val="Hyperlink"/>
          </w:rPr>
          <w:t>https://doi.org/10.2166/wp.2015.024</w:t>
        </w:r>
      </w:hyperlink>
      <w:r>
        <w:t>.</w:t>
      </w:r>
    </w:p>
    <w:p w14:paraId="3696B831" w14:textId="77777777" w:rsidR="00ED19C7" w:rsidRDefault="00ED19C7" w:rsidP="00ED19C7">
      <w:pPr>
        <w:ind w:hanging="480"/>
      </w:pPr>
      <w:r>
        <w:t xml:space="preserve">Schiffler, M.; </w:t>
      </w:r>
      <w:proofErr w:type="spellStart"/>
      <w:r>
        <w:t>Köppen</w:t>
      </w:r>
      <w:proofErr w:type="spellEnd"/>
      <w:r>
        <w:t xml:space="preserve">, H.; Lohmann, R.; Schmidt, A.; </w:t>
      </w:r>
      <w:proofErr w:type="spellStart"/>
      <w:r>
        <w:t>Wächter</w:t>
      </w:r>
      <w:proofErr w:type="spellEnd"/>
      <w:r>
        <w:t xml:space="preserve">, A. and </w:t>
      </w:r>
      <w:proofErr w:type="spellStart"/>
      <w:r>
        <w:t>Widmann</w:t>
      </w:r>
      <w:proofErr w:type="spellEnd"/>
      <w:r>
        <w:t xml:space="preserve">, C. 1994. Water Demand Management in an Arid Country. The Case of Jordan with Special Reference to Industry. </w:t>
      </w:r>
      <w:r>
        <w:rPr>
          <w:i/>
          <w:iCs/>
        </w:rPr>
        <w:t>German Development Institute, Berlin</w:t>
      </w:r>
      <w:r>
        <w:t>.</w:t>
      </w:r>
    </w:p>
    <w:p w14:paraId="4F24F136" w14:textId="77777777" w:rsidR="00ED19C7" w:rsidRDefault="00ED19C7" w:rsidP="00ED19C7">
      <w:pPr>
        <w:ind w:hanging="480"/>
      </w:pPr>
      <w:r>
        <w:t xml:space="preserve">Scott, C.A.; El-Naser, H.; Hagan, R.E. and Hijazi, A. 2003. Facing Water Scarcity in Jordan. </w:t>
      </w:r>
      <w:r>
        <w:rPr>
          <w:i/>
          <w:iCs/>
        </w:rPr>
        <w:t>Water International</w:t>
      </w:r>
      <w:r>
        <w:t xml:space="preserve"> 28(2): 209–216, </w:t>
      </w:r>
      <w:hyperlink r:id="rId58" w:history="1">
        <w:r>
          <w:rPr>
            <w:rStyle w:val="Hyperlink"/>
          </w:rPr>
          <w:t>https://doi.org/10.1080/02508060308691686</w:t>
        </w:r>
      </w:hyperlink>
      <w:r>
        <w:t>.</w:t>
      </w:r>
    </w:p>
    <w:p w14:paraId="57469469" w14:textId="77777777" w:rsidR="00ED19C7" w:rsidRDefault="00ED19C7" w:rsidP="00ED19C7">
      <w:pPr>
        <w:ind w:hanging="480"/>
      </w:pPr>
      <w:r>
        <w:t xml:space="preserve">Shah, T.; Mukherji, A.; Qureshi, A. and Wang, J. 2019. German Development Institute (GDI) International Water Management Institute (IWMI). In </w:t>
      </w:r>
      <w:r>
        <w:rPr>
          <w:i/>
          <w:iCs/>
        </w:rPr>
        <w:t>Sustaining Asia’s Groundwater Boom: An Overview of Issues and Evidence</w:t>
      </w:r>
      <w:r>
        <w:t xml:space="preserve">, Bonn, Germany: International Water Management Institute, </w:t>
      </w:r>
      <w:hyperlink r:id="rId59" w:history="1">
        <w:r>
          <w:rPr>
            <w:rStyle w:val="Hyperlink"/>
          </w:rPr>
          <w:t>https://www.researchgate.net/publication/237263593_German_Development_Institute_GDI_International_Water_Management_Institute_IWMI</w:t>
        </w:r>
      </w:hyperlink>
      <w:r>
        <w:t>.</w:t>
      </w:r>
    </w:p>
    <w:p w14:paraId="49B85A48" w14:textId="77777777" w:rsidR="00ED19C7" w:rsidRDefault="00ED19C7" w:rsidP="00ED19C7">
      <w:pPr>
        <w:ind w:hanging="480"/>
      </w:pPr>
      <w:proofErr w:type="spellStart"/>
      <w:r>
        <w:lastRenderedPageBreak/>
        <w:t>Steenbergen</w:t>
      </w:r>
      <w:proofErr w:type="spellEnd"/>
      <w:r>
        <w:t xml:space="preserve">, F. van. 1995. The Frontier Problem in Incipient Groundwater Management Regimes in </w:t>
      </w:r>
      <w:proofErr w:type="spellStart"/>
      <w:r>
        <w:t>Balochistan</w:t>
      </w:r>
      <w:proofErr w:type="spellEnd"/>
      <w:r>
        <w:t xml:space="preserve"> (Pakistan). </w:t>
      </w:r>
      <w:r>
        <w:rPr>
          <w:i/>
          <w:iCs/>
        </w:rPr>
        <w:t>Human ecology.</w:t>
      </w:r>
      <w:r>
        <w:t xml:space="preserve"> 23(1): 53.</w:t>
      </w:r>
    </w:p>
    <w:p w14:paraId="406C69B4" w14:textId="77777777" w:rsidR="00ED19C7" w:rsidRDefault="00ED19C7" w:rsidP="00ED19C7">
      <w:pPr>
        <w:ind w:hanging="480"/>
      </w:pPr>
      <w:r>
        <w:t xml:space="preserve">van </w:t>
      </w:r>
      <w:proofErr w:type="spellStart"/>
      <w:r>
        <w:t>Steenbergen</w:t>
      </w:r>
      <w:proofErr w:type="spellEnd"/>
      <w:r>
        <w:t xml:space="preserve">, F. 2006. Promoting local management in groundwater. </w:t>
      </w:r>
      <w:r>
        <w:rPr>
          <w:i/>
          <w:iCs/>
        </w:rPr>
        <w:t>Hydrogeology Journal</w:t>
      </w:r>
      <w:r>
        <w:t xml:space="preserve"> 14(3): 380–391, </w:t>
      </w:r>
      <w:hyperlink r:id="rId60" w:history="1">
        <w:r>
          <w:rPr>
            <w:rStyle w:val="Hyperlink"/>
          </w:rPr>
          <w:t>https://doi.org/10.1007/s10040-005-0015-y</w:t>
        </w:r>
      </w:hyperlink>
      <w:r>
        <w:t>.</w:t>
      </w:r>
    </w:p>
    <w:p w14:paraId="1A1FE74C" w14:textId="77777777" w:rsidR="00ED19C7" w:rsidRDefault="00ED19C7" w:rsidP="00ED19C7">
      <w:pPr>
        <w:ind w:hanging="480"/>
      </w:pPr>
      <w:r>
        <w:t xml:space="preserve">van </w:t>
      </w:r>
      <w:proofErr w:type="spellStart"/>
      <w:r>
        <w:t>Steenbergen</w:t>
      </w:r>
      <w:proofErr w:type="spellEnd"/>
      <w:r>
        <w:t xml:space="preserve">, F.; </w:t>
      </w:r>
      <w:proofErr w:type="spellStart"/>
      <w:r>
        <w:t>Kumsa</w:t>
      </w:r>
      <w:proofErr w:type="spellEnd"/>
      <w:r>
        <w:t xml:space="preserve">, A. and Al-Awlaki, N. 2015. Understanding political will in groundwater management: Comparing Yemen and Ethiopia. </w:t>
      </w:r>
      <w:r>
        <w:rPr>
          <w:i/>
          <w:iCs/>
        </w:rPr>
        <w:t>Water Alternatives</w:t>
      </w:r>
      <w:r>
        <w:t xml:space="preserve"> 8(1): 774–799.</w:t>
      </w:r>
    </w:p>
    <w:p w14:paraId="54F91E55" w14:textId="77777777" w:rsidR="00ED19C7" w:rsidRDefault="00ED19C7" w:rsidP="00ED19C7">
      <w:pPr>
        <w:ind w:hanging="480"/>
      </w:pPr>
      <w:r>
        <w:t xml:space="preserve">Tetreault, D. and </w:t>
      </w:r>
      <w:proofErr w:type="spellStart"/>
      <w:r>
        <w:t>McCulligh</w:t>
      </w:r>
      <w:proofErr w:type="spellEnd"/>
      <w:r>
        <w:t xml:space="preserve">, C. 2018. Water Grabbing via Institutionalised Corruption in Zacatecas, Mexico. </w:t>
      </w:r>
      <w:r>
        <w:rPr>
          <w:i/>
          <w:iCs/>
        </w:rPr>
        <w:t>Water Alternatives</w:t>
      </w:r>
      <w:r>
        <w:t xml:space="preserve"> 11(3).</w:t>
      </w:r>
    </w:p>
    <w:p w14:paraId="740D86E8" w14:textId="77777777" w:rsidR="00ED19C7" w:rsidRDefault="00ED19C7" w:rsidP="00ED19C7">
      <w:pPr>
        <w:ind w:hanging="480"/>
      </w:pPr>
      <w:proofErr w:type="spellStart"/>
      <w:r>
        <w:t>Vengosh</w:t>
      </w:r>
      <w:proofErr w:type="spellEnd"/>
      <w:r>
        <w:t xml:space="preserve">, A.; Hirschfeld, D.; Vinson, D.; Dwyer, G.; </w:t>
      </w:r>
      <w:proofErr w:type="spellStart"/>
      <w:r>
        <w:t>Raanan</w:t>
      </w:r>
      <w:proofErr w:type="spellEnd"/>
      <w:r>
        <w:t xml:space="preserve">, H.; Marie, A.; </w:t>
      </w:r>
      <w:proofErr w:type="spellStart"/>
      <w:r>
        <w:t>Zaarur</w:t>
      </w:r>
      <w:proofErr w:type="spellEnd"/>
      <w:r>
        <w:t xml:space="preserve">, S. and </w:t>
      </w:r>
      <w:proofErr w:type="spellStart"/>
      <w:r>
        <w:t>Ganor</w:t>
      </w:r>
      <w:proofErr w:type="spellEnd"/>
      <w:r>
        <w:t xml:space="preserve">, J. 2014. Response to Comment on “High Naturally Occurring Radioactivity in Fossil Groundwater from the Middle East.” </w:t>
      </w:r>
      <w:r>
        <w:rPr>
          <w:i/>
          <w:iCs/>
        </w:rPr>
        <w:t>Environmental Science &amp; Technology</w:t>
      </w:r>
      <w:r>
        <w:t xml:space="preserve"> 48(16): 9946–9947, </w:t>
      </w:r>
      <w:hyperlink r:id="rId61" w:history="1">
        <w:r>
          <w:rPr>
            <w:rStyle w:val="Hyperlink"/>
          </w:rPr>
          <w:t>https://doi.org/10.1021/es501140b</w:t>
        </w:r>
      </w:hyperlink>
      <w:r>
        <w:t>.</w:t>
      </w:r>
    </w:p>
    <w:p w14:paraId="45FD5EED" w14:textId="77777777" w:rsidR="00ED19C7" w:rsidRDefault="00ED19C7" w:rsidP="00ED19C7">
      <w:pPr>
        <w:ind w:hanging="480"/>
      </w:pPr>
      <w:proofErr w:type="spellStart"/>
      <w:r>
        <w:t>Vengosh</w:t>
      </w:r>
      <w:proofErr w:type="spellEnd"/>
      <w:r>
        <w:t xml:space="preserve">, A.; Hirschfeld, D.; Vinson, D.; Dwyer, G.; </w:t>
      </w:r>
      <w:proofErr w:type="spellStart"/>
      <w:r>
        <w:t>Raanan</w:t>
      </w:r>
      <w:proofErr w:type="spellEnd"/>
      <w:r>
        <w:t>, H.; Rimawi, O.; Al-</w:t>
      </w:r>
      <w:proofErr w:type="spellStart"/>
      <w:r>
        <w:t>Zoubi</w:t>
      </w:r>
      <w:proofErr w:type="spellEnd"/>
      <w:r>
        <w:t xml:space="preserve">, A.; </w:t>
      </w:r>
      <w:proofErr w:type="spellStart"/>
      <w:r>
        <w:t>Akkawi</w:t>
      </w:r>
      <w:proofErr w:type="spellEnd"/>
      <w:r>
        <w:t xml:space="preserve">, E.; Marie, A. and </w:t>
      </w:r>
      <w:proofErr w:type="spellStart"/>
      <w:r>
        <w:t>Haquin</w:t>
      </w:r>
      <w:proofErr w:type="spellEnd"/>
      <w:r>
        <w:t xml:space="preserve">, G. 2009. High naturally occurring radioactivity in fossil groundwater from the Middle East. </w:t>
      </w:r>
      <w:r>
        <w:rPr>
          <w:i/>
          <w:iCs/>
        </w:rPr>
        <w:t>Environmental science &amp; technology</w:t>
      </w:r>
      <w:r>
        <w:t xml:space="preserve"> 43(6): 1769–1775.</w:t>
      </w:r>
    </w:p>
    <w:p w14:paraId="242F92A0" w14:textId="77777777" w:rsidR="00ED19C7" w:rsidRDefault="00ED19C7" w:rsidP="00ED19C7">
      <w:pPr>
        <w:ind w:hanging="480"/>
      </w:pPr>
      <w:proofErr w:type="spellStart"/>
      <w:r>
        <w:t>Venot</w:t>
      </w:r>
      <w:proofErr w:type="spellEnd"/>
      <w:r>
        <w:t xml:space="preserve">, J.-P. and </w:t>
      </w:r>
      <w:proofErr w:type="spellStart"/>
      <w:r>
        <w:t>Molle</w:t>
      </w:r>
      <w:proofErr w:type="spellEnd"/>
      <w:r>
        <w:t xml:space="preserve">, F. 2008. Groundwater Depletion in the Jordan Highlands: Can Pricing Policies Regulate Irrigation Water Use? </w:t>
      </w:r>
      <w:r>
        <w:rPr>
          <w:i/>
          <w:iCs/>
        </w:rPr>
        <w:t>Water Resources Management</w:t>
      </w:r>
      <w:r>
        <w:t xml:space="preserve"> 22(12): 1925–1941, </w:t>
      </w:r>
      <w:hyperlink r:id="rId62" w:history="1">
        <w:r>
          <w:rPr>
            <w:rStyle w:val="Hyperlink"/>
          </w:rPr>
          <w:t>https://doi.org/10.1007/s11269-008-9260-x</w:t>
        </w:r>
      </w:hyperlink>
      <w:r>
        <w:t>.</w:t>
      </w:r>
    </w:p>
    <w:p w14:paraId="5018C683" w14:textId="77777777" w:rsidR="00ED19C7" w:rsidRDefault="00ED19C7" w:rsidP="00ED19C7">
      <w:pPr>
        <w:ind w:hanging="480"/>
      </w:pPr>
      <w:r>
        <w:t xml:space="preserve">Wheeler, S.; Loch, A.; </w:t>
      </w:r>
      <w:proofErr w:type="spellStart"/>
      <w:r>
        <w:t>Zuo</w:t>
      </w:r>
      <w:proofErr w:type="spellEnd"/>
      <w:r>
        <w:t xml:space="preserve">, A. and </w:t>
      </w:r>
      <w:proofErr w:type="spellStart"/>
      <w:r>
        <w:t>Bjornlund</w:t>
      </w:r>
      <w:proofErr w:type="spellEnd"/>
      <w:r>
        <w:t xml:space="preserve">, H. 2014. Reviewing the adoption and impact of water markets in the Murray–Darling Basin, Australia. </w:t>
      </w:r>
      <w:r>
        <w:rPr>
          <w:i/>
          <w:iCs/>
        </w:rPr>
        <w:t>Journal of Hydrology</w:t>
      </w:r>
      <w:r>
        <w:t xml:space="preserve"> 518: 28–41.</w:t>
      </w:r>
    </w:p>
    <w:p w14:paraId="618466E1" w14:textId="77777777" w:rsidR="00ED19C7" w:rsidRDefault="00ED19C7" w:rsidP="00ED19C7">
      <w:pPr>
        <w:ind w:hanging="480"/>
      </w:pPr>
      <w:r>
        <w:t xml:space="preserve">World Bank (Ed). 1993. </w:t>
      </w:r>
      <w:r>
        <w:rPr>
          <w:i/>
          <w:iCs/>
        </w:rPr>
        <w:t>Water resources management</w:t>
      </w:r>
      <w:r>
        <w:t>. A World Bank policy paper. Washington, D.C: World Bank.</w:t>
      </w:r>
    </w:p>
    <w:p w14:paraId="2F6BB708" w14:textId="77777777" w:rsidR="00ED19C7" w:rsidRDefault="00ED19C7" w:rsidP="00ED19C7">
      <w:pPr>
        <w:ind w:hanging="480"/>
      </w:pPr>
      <w:r>
        <w:t xml:space="preserve">World Bank. 2018. Water Scarce </w:t>
      </w:r>
      <w:proofErr w:type="gramStart"/>
      <w:r>
        <w:t>Cities :</w:t>
      </w:r>
      <w:proofErr w:type="gramEnd"/>
      <w:r>
        <w:t xml:space="preserve"> Thriving in a Finite World. 125187. The World Bank, </w:t>
      </w:r>
      <w:hyperlink r:id="rId63" w:history="1">
        <w:r>
          <w:rPr>
            <w:rStyle w:val="Hyperlink"/>
          </w:rPr>
          <w:t>http://documents.worldbank.org/curated/en/281071523547385102/Water-Scarce-Cities-Thriving-in-a-Finite-World</w:t>
        </w:r>
      </w:hyperlink>
      <w:r>
        <w:t xml:space="preserve"> (accessed 5 May 2020)</w:t>
      </w:r>
    </w:p>
    <w:p w14:paraId="525979F5" w14:textId="77777777" w:rsidR="00ED19C7" w:rsidRDefault="00ED19C7" w:rsidP="00ED19C7">
      <w:pPr>
        <w:ind w:hanging="480"/>
      </w:pPr>
      <w:r>
        <w:t xml:space="preserve">World Bank. 2019. Jordan - JO-Energy Water Sector Reforms DPL. ICRR0021535. The World Bank, </w:t>
      </w:r>
      <w:hyperlink r:id="rId64" w:history="1">
        <w:r>
          <w:rPr>
            <w:rStyle w:val="Hyperlink"/>
          </w:rPr>
          <w:t>http://documents.worldbank.org/curated/en/532471561641076061/Jordan-JO-Energy-Water-Sector-Reforms-DPL</w:t>
        </w:r>
      </w:hyperlink>
      <w:r>
        <w:t xml:space="preserve"> (accessed 14 May 2020)</w:t>
      </w:r>
    </w:p>
    <w:p w14:paraId="4DA893DB" w14:textId="77777777" w:rsidR="00ED19C7" w:rsidRDefault="00ED19C7" w:rsidP="00ED19C7">
      <w:pPr>
        <w:ind w:hanging="480"/>
      </w:pPr>
      <w:r>
        <w:t xml:space="preserve">World Bank, T.W. 2001. Jordan - Water sector review </w:t>
      </w:r>
      <w:proofErr w:type="gramStart"/>
      <w:r>
        <w:t>update :</w:t>
      </w:r>
      <w:proofErr w:type="gramEnd"/>
      <w:r>
        <w:t xml:space="preserve"> main report. 21946. The World Bank, </w:t>
      </w:r>
      <w:hyperlink r:id="rId65" w:history="1">
        <w:r>
          <w:rPr>
            <w:rStyle w:val="Hyperlink"/>
          </w:rPr>
          <w:t>http://documents.worldbank.org/curated/en/779001468273310713/Jordan-Water-sector-review-update-main-report</w:t>
        </w:r>
      </w:hyperlink>
      <w:r>
        <w:t xml:space="preserve"> (accessed 14 May 2020)</w:t>
      </w:r>
    </w:p>
    <w:p w14:paraId="573D08F5" w14:textId="77777777" w:rsidR="00ED19C7" w:rsidRDefault="00ED19C7" w:rsidP="00ED19C7">
      <w:pPr>
        <w:ind w:hanging="480"/>
      </w:pPr>
      <w:r>
        <w:t xml:space="preserve">Yorke, V. 2013. Politics matter: Jordan’s path to water security lies through political reforms and regional cooperation. </w:t>
      </w:r>
      <w:r>
        <w:rPr>
          <w:i/>
          <w:iCs/>
        </w:rPr>
        <w:t>NCRR Trade Regulation, University of Bern, Bern</w:t>
      </w:r>
      <w:r>
        <w:t>.</w:t>
      </w:r>
    </w:p>
    <w:p w14:paraId="5B8D7505" w14:textId="77777777" w:rsidR="00ED19C7" w:rsidRDefault="00ED19C7" w:rsidP="00ED19C7">
      <w:pPr>
        <w:ind w:hanging="480"/>
      </w:pPr>
      <w:r>
        <w:t>Yorke, V. 2016. Jordan’s shadow state and water management: prospects for water security will depend on politics and regional cooperation. In Society-Water-Technology, pp. 227–251. Springer, Cham.</w:t>
      </w:r>
    </w:p>
    <w:p w14:paraId="640E0069" w14:textId="77777777" w:rsidR="00E157D1" w:rsidRDefault="00E157D1" w:rsidP="00E157D1">
      <w:pPr>
        <w:ind w:hanging="480"/>
      </w:pPr>
      <w:r>
        <w:t xml:space="preserve">Zeitoun, M.; Allan, T.; Al </w:t>
      </w:r>
      <w:proofErr w:type="spellStart"/>
      <w:r>
        <w:t>Aulaqi</w:t>
      </w:r>
      <w:proofErr w:type="spellEnd"/>
      <w:r>
        <w:t xml:space="preserve">, N.; </w:t>
      </w:r>
      <w:proofErr w:type="spellStart"/>
      <w:r>
        <w:t>Jabarin</w:t>
      </w:r>
      <w:proofErr w:type="spellEnd"/>
      <w:r>
        <w:t xml:space="preserve">, A. and </w:t>
      </w:r>
      <w:proofErr w:type="spellStart"/>
      <w:r>
        <w:t>Laamrani</w:t>
      </w:r>
      <w:proofErr w:type="spellEnd"/>
      <w:r>
        <w:t xml:space="preserve">, H. 2012. Water demand management in Yemen and Jordan: addressing power and interests: Water demand management in Yemen and Jordan. </w:t>
      </w:r>
      <w:r>
        <w:rPr>
          <w:i/>
          <w:iCs/>
        </w:rPr>
        <w:t>The Geographical Journal</w:t>
      </w:r>
      <w:r>
        <w:t xml:space="preserve"> 178(1): 54–66, </w:t>
      </w:r>
      <w:hyperlink r:id="rId66" w:history="1">
        <w:r>
          <w:rPr>
            <w:rStyle w:val="Hyperlink"/>
          </w:rPr>
          <w:t>https://doi.org/10.1111/j.1475-4959.2011.00420.x</w:t>
        </w:r>
      </w:hyperlink>
      <w:r>
        <w:t>.</w:t>
      </w:r>
    </w:p>
    <w:p w14:paraId="5CCF2EBC" w14:textId="77777777" w:rsidR="00ED19C7" w:rsidRDefault="00ED19C7" w:rsidP="00ED19C7">
      <w:pPr>
        <w:ind w:hanging="480"/>
      </w:pPr>
      <w:r>
        <w:lastRenderedPageBreak/>
        <w:t xml:space="preserve">Zeitoun, M.; Abdallah, C.; </w:t>
      </w:r>
      <w:proofErr w:type="spellStart"/>
      <w:r>
        <w:t>Dajani</w:t>
      </w:r>
      <w:proofErr w:type="spellEnd"/>
      <w:r>
        <w:t xml:space="preserve">, M.; </w:t>
      </w:r>
      <w:proofErr w:type="spellStart"/>
      <w:r>
        <w:t>Khresat</w:t>
      </w:r>
      <w:proofErr w:type="spellEnd"/>
      <w:r>
        <w:t xml:space="preserve">, S.; </w:t>
      </w:r>
      <w:proofErr w:type="spellStart"/>
      <w:r>
        <w:t>Elaydi</w:t>
      </w:r>
      <w:proofErr w:type="spellEnd"/>
      <w:r>
        <w:t xml:space="preserve">, H. and </w:t>
      </w:r>
      <w:proofErr w:type="spellStart"/>
      <w:r>
        <w:t>Alfarra</w:t>
      </w:r>
      <w:proofErr w:type="spellEnd"/>
      <w:r>
        <w:t xml:space="preserve">, A. 2019. The Yarmouk Tributary to the Jordan River I: Agreements Impeding Equitable Transboundary Water Arrangements. </w:t>
      </w:r>
      <w:r>
        <w:rPr>
          <w:i/>
          <w:iCs/>
        </w:rPr>
        <w:t>Water Alternatives</w:t>
      </w:r>
      <w:r>
        <w:t xml:space="preserve"> 12(3): 1064–1094.</w:t>
      </w:r>
    </w:p>
    <w:p w14:paraId="382D5D7B" w14:textId="77777777" w:rsidR="00ED19C7" w:rsidRDefault="00ED19C7" w:rsidP="00ED19C7">
      <w:pPr>
        <w:ind w:hanging="480"/>
      </w:pPr>
      <w:r>
        <w:t xml:space="preserve">Zeitoun, M.; </w:t>
      </w:r>
      <w:proofErr w:type="spellStart"/>
      <w:r>
        <w:t>Dajani</w:t>
      </w:r>
      <w:proofErr w:type="spellEnd"/>
      <w:r>
        <w:t xml:space="preserve">, M.; Abdallah, C.; </w:t>
      </w:r>
      <w:proofErr w:type="spellStart"/>
      <w:r>
        <w:t>Khresat</w:t>
      </w:r>
      <w:proofErr w:type="spellEnd"/>
      <w:r>
        <w:t xml:space="preserve">, S. and </w:t>
      </w:r>
      <w:proofErr w:type="spellStart"/>
      <w:r>
        <w:t>Elaydi</w:t>
      </w:r>
      <w:proofErr w:type="spellEnd"/>
      <w:r>
        <w:t>, H. 2019. The Yarmouk Tributary to the Jordan River II: Infrastructure Impeding the Transformation of Equitable Transboundary Water Arrangements 12(3): 28.</w:t>
      </w:r>
    </w:p>
    <w:p w14:paraId="3F67F739" w14:textId="77777777" w:rsidR="00ED19C7" w:rsidRDefault="00ED19C7" w:rsidP="00ED19C7">
      <w:pPr>
        <w:ind w:hanging="480"/>
      </w:pPr>
      <w:r>
        <w:t xml:space="preserve">Zhu, T.; Marques, G.F. and Lund, J.R. 2015. </w:t>
      </w:r>
      <w:proofErr w:type="spellStart"/>
      <w:r>
        <w:t>Hydroeconomic</w:t>
      </w:r>
      <w:proofErr w:type="spellEnd"/>
      <w:r>
        <w:t xml:space="preserve"> optimization of integrated water management and transfers under stochastic surface water supply. </w:t>
      </w:r>
      <w:r>
        <w:rPr>
          <w:i/>
          <w:iCs/>
        </w:rPr>
        <w:t>Water Resources Research</w:t>
      </w:r>
      <w:r>
        <w:t xml:space="preserve"> 51(5): 3568–3587, </w:t>
      </w:r>
      <w:hyperlink r:id="rId67" w:history="1">
        <w:r>
          <w:rPr>
            <w:rStyle w:val="Hyperlink"/>
          </w:rPr>
          <w:t>https://doi.org/10.1002/2014WR016519</w:t>
        </w:r>
      </w:hyperlink>
      <w:r>
        <w:t>.</w:t>
      </w:r>
    </w:p>
    <w:p w14:paraId="2ED326DF" w14:textId="5968F838" w:rsidR="004C0714" w:rsidDel="00835739" w:rsidRDefault="004A23D5" w:rsidP="00207803">
      <w:pPr>
        <w:pStyle w:val="Default"/>
        <w:rPr>
          <w:ins w:id="3038" w:author="Rev" w:date="2020-03-17T18:16:00Z"/>
          <w:del w:id="3039" w:author="tim liptrot" w:date="2020-05-14T19:56:00Z"/>
          <w:lang w:val="en-US"/>
        </w:rPr>
      </w:pPr>
      <w:ins w:id="3040" w:author="Rev" w:date="2020-03-17T18:16:00Z">
        <w:del w:id="3041" w:author="tim liptrot" w:date="2020-05-14T19:56:00Z">
          <w:r w:rsidDel="00835739">
            <w:rPr>
              <w:lang w:val="en-US"/>
            </w:rPr>
            <w:delText>24 nov 2019</w:delText>
          </w:r>
        </w:del>
      </w:ins>
    </w:p>
    <w:p w14:paraId="0B37A35E" w14:textId="1B0765A1" w:rsidR="004A23D5" w:rsidDel="00835739" w:rsidRDefault="004A23D5" w:rsidP="00054045">
      <w:pPr>
        <w:pStyle w:val="Default"/>
        <w:rPr>
          <w:ins w:id="3042" w:author="Rev" w:date="2020-03-17T18:16:00Z"/>
          <w:del w:id="3043" w:author="tim liptrot" w:date="2020-05-14T19:56:00Z"/>
          <w:lang w:val="en-US"/>
        </w:rPr>
      </w:pPr>
      <w:ins w:id="3044" w:author="Rev" w:date="2020-03-17T18:16:00Z">
        <w:del w:id="3045" w:author="tim liptrot" w:date="2020-05-14T19:56:00Z">
          <w:r w:rsidDel="00835739">
            <w:rPr>
              <w:noProof/>
              <w:lang w:eastAsia="fr-FR"/>
            </w:rPr>
            <w:drawing>
              <wp:inline distT="0" distB="0" distL="0" distR="0" wp14:anchorId="0736A025" wp14:editId="4CA78DC0">
                <wp:extent cx="5760085" cy="36804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680460"/>
                        </a:xfrm>
                        <a:prstGeom prst="rect">
                          <a:avLst/>
                        </a:prstGeom>
                      </pic:spPr>
                    </pic:pic>
                  </a:graphicData>
                </a:graphic>
              </wp:inline>
            </w:drawing>
          </w:r>
        </w:del>
      </w:ins>
    </w:p>
    <w:p w14:paraId="31E03A49" w14:textId="05D2971A" w:rsidR="004A23D5" w:rsidDel="00835739" w:rsidRDefault="004A23D5">
      <w:pPr>
        <w:pStyle w:val="Default"/>
        <w:rPr>
          <w:ins w:id="3046" w:author="Rev" w:date="2020-03-17T17:51:00Z"/>
          <w:del w:id="3047" w:author="tim liptrot" w:date="2020-05-14T19:56:00Z"/>
          <w:lang w:val="en-US"/>
        </w:rPr>
      </w:pPr>
    </w:p>
    <w:p w14:paraId="5F959220" w14:textId="73549A13" w:rsidR="005F19C9" w:rsidDel="00835739" w:rsidRDefault="00242873">
      <w:pPr>
        <w:pStyle w:val="Default"/>
        <w:rPr>
          <w:ins w:id="3048" w:author="Rev" w:date="2020-03-17T17:51:00Z"/>
          <w:del w:id="3049" w:author="tim liptrot" w:date="2020-05-14T19:56:00Z"/>
          <w:lang w:val="en-US"/>
        </w:rPr>
      </w:pPr>
      <w:ins w:id="3050" w:author="Rev" w:date="2020-03-17T17:53:00Z">
        <w:del w:id="3051" w:author="tim liptrot" w:date="2020-05-14T19:56:00Z">
          <w:r w:rsidDel="00835739">
            <w:rPr>
              <w:lang w:val="en-US"/>
            </w:rPr>
            <w:delText>13 April</w:delText>
          </w:r>
        </w:del>
      </w:ins>
      <w:ins w:id="3052" w:author="Rev" w:date="2020-03-17T17:51:00Z">
        <w:del w:id="3053" w:author="tim liptrot" w:date="2020-05-14T19:56:00Z">
          <w:r w:rsidR="005F19C9" w:rsidDel="00835739">
            <w:rPr>
              <w:lang w:val="en-US"/>
            </w:rPr>
            <w:delText xml:space="preserve"> 2019</w:delText>
          </w:r>
        </w:del>
      </w:ins>
    </w:p>
    <w:p w14:paraId="7652C4E5" w14:textId="1452F750" w:rsidR="005F19C9" w:rsidDel="00835739" w:rsidRDefault="00242873">
      <w:pPr>
        <w:pStyle w:val="Default"/>
        <w:rPr>
          <w:ins w:id="3054" w:author="Rev" w:date="2020-03-17T17:54:00Z"/>
          <w:del w:id="3055" w:author="tim liptrot" w:date="2020-05-14T19:56:00Z"/>
          <w:lang w:val="en-US"/>
        </w:rPr>
      </w:pPr>
      <w:ins w:id="3056" w:author="Rev" w:date="2020-03-17T17:54:00Z">
        <w:del w:id="3057" w:author="tim liptrot" w:date="2020-05-14T19:56:00Z">
          <w:r w:rsidDel="00835739">
            <w:rPr>
              <w:noProof/>
              <w:lang w:eastAsia="fr-FR"/>
            </w:rPr>
            <w:drawing>
              <wp:inline distT="0" distB="0" distL="0" distR="0" wp14:anchorId="17F205B7" wp14:editId="70970503">
                <wp:extent cx="5760085" cy="3782695"/>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782695"/>
                        </a:xfrm>
                        <a:prstGeom prst="rect">
                          <a:avLst/>
                        </a:prstGeom>
                      </pic:spPr>
                    </pic:pic>
                  </a:graphicData>
                </a:graphic>
              </wp:inline>
            </w:drawing>
          </w:r>
        </w:del>
      </w:ins>
    </w:p>
    <w:p w14:paraId="4E22C579" w14:textId="4DE68251" w:rsidR="00242873" w:rsidDel="00835739" w:rsidRDefault="00242873">
      <w:pPr>
        <w:pStyle w:val="Default"/>
        <w:rPr>
          <w:ins w:id="3058" w:author="Rev" w:date="2020-03-17T17:53:00Z"/>
          <w:del w:id="3059" w:author="tim liptrot" w:date="2020-05-14T19:56:00Z"/>
          <w:lang w:val="en-US"/>
        </w:rPr>
      </w:pPr>
    </w:p>
    <w:p w14:paraId="4FBA100F" w14:textId="650E62EF" w:rsidR="005F19C9" w:rsidDel="00835739" w:rsidRDefault="00F51005">
      <w:pPr>
        <w:pStyle w:val="Default"/>
        <w:rPr>
          <w:ins w:id="3060" w:author="Rev" w:date="2020-03-17T17:56:00Z"/>
          <w:del w:id="3061" w:author="tim liptrot" w:date="2020-05-14T19:56:00Z"/>
          <w:lang w:val="en-US"/>
        </w:rPr>
      </w:pPr>
      <w:ins w:id="3062" w:author="Rev" w:date="2020-03-17T17:57:00Z">
        <w:del w:id="3063" w:author="tim liptrot" w:date="2020-05-14T19:56:00Z">
          <w:r w:rsidDel="00835739">
            <w:rPr>
              <w:lang w:val="en-US"/>
            </w:rPr>
            <w:delText xml:space="preserve">22 </w:delText>
          </w:r>
        </w:del>
      </w:ins>
      <w:ins w:id="3064" w:author="Rev" w:date="2020-03-17T17:56:00Z">
        <w:del w:id="3065" w:author="tim liptrot" w:date="2020-05-14T19:56:00Z">
          <w:r w:rsidR="00242873" w:rsidDel="00835739">
            <w:rPr>
              <w:lang w:val="en-US"/>
            </w:rPr>
            <w:delText>April 2018</w:delText>
          </w:r>
        </w:del>
      </w:ins>
    </w:p>
    <w:p w14:paraId="5774230A" w14:textId="2389F7BB" w:rsidR="00242873" w:rsidDel="00835739" w:rsidRDefault="00F51005">
      <w:pPr>
        <w:pStyle w:val="Default"/>
        <w:rPr>
          <w:ins w:id="3066" w:author="Rev" w:date="2020-03-17T17:56:00Z"/>
          <w:del w:id="3067" w:author="tim liptrot" w:date="2020-05-14T19:56:00Z"/>
          <w:lang w:val="en-US"/>
        </w:rPr>
      </w:pPr>
      <w:ins w:id="3068" w:author="Rev" w:date="2020-03-17T17:56:00Z">
        <w:del w:id="3069" w:author="tim liptrot" w:date="2020-05-14T19:56:00Z">
          <w:r w:rsidDel="00835739">
            <w:rPr>
              <w:noProof/>
              <w:lang w:eastAsia="fr-FR"/>
            </w:rPr>
            <w:drawing>
              <wp:inline distT="0" distB="0" distL="0" distR="0" wp14:anchorId="58CEEE29" wp14:editId="617C7052">
                <wp:extent cx="5760085" cy="3902075"/>
                <wp:effectExtent l="0" t="0" r="0" b="317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902075"/>
                        </a:xfrm>
                        <a:prstGeom prst="rect">
                          <a:avLst/>
                        </a:prstGeom>
                      </pic:spPr>
                    </pic:pic>
                  </a:graphicData>
                </a:graphic>
              </wp:inline>
            </w:drawing>
          </w:r>
        </w:del>
      </w:ins>
    </w:p>
    <w:p w14:paraId="10AB945B" w14:textId="7EF198D2" w:rsidR="00242873" w:rsidDel="00835739" w:rsidRDefault="00242873">
      <w:pPr>
        <w:pStyle w:val="Default"/>
        <w:rPr>
          <w:ins w:id="3070" w:author="Rev" w:date="2020-03-17T17:51:00Z"/>
          <w:del w:id="3071" w:author="tim liptrot" w:date="2020-05-14T19:56:00Z"/>
          <w:lang w:val="en-US"/>
        </w:rPr>
      </w:pPr>
    </w:p>
    <w:p w14:paraId="18118EDD" w14:textId="055E7F2E" w:rsidR="005F19C9" w:rsidDel="00835739" w:rsidRDefault="00B1692A">
      <w:pPr>
        <w:pStyle w:val="Default"/>
        <w:rPr>
          <w:ins w:id="3072" w:author="Rev" w:date="2020-03-17T18:03:00Z"/>
          <w:del w:id="3073" w:author="tim liptrot" w:date="2020-05-14T19:56:00Z"/>
          <w:lang w:val="en-US"/>
        </w:rPr>
      </w:pPr>
      <w:ins w:id="3074" w:author="Rev" w:date="2020-03-17T18:03:00Z">
        <w:del w:id="3075" w:author="tim liptrot" w:date="2020-05-14T19:56:00Z">
          <w:r w:rsidDel="00835739">
            <w:rPr>
              <w:lang w:val="en-US"/>
            </w:rPr>
            <w:delText>December 2016</w:delText>
          </w:r>
        </w:del>
      </w:ins>
    </w:p>
    <w:p w14:paraId="40AE5817" w14:textId="184374C1" w:rsidR="00B1692A" w:rsidDel="00835739" w:rsidRDefault="007D2855">
      <w:pPr>
        <w:pStyle w:val="Default"/>
        <w:rPr>
          <w:ins w:id="3076" w:author="Rev" w:date="2020-03-17T18:03:00Z"/>
          <w:del w:id="3077" w:author="tim liptrot" w:date="2020-05-14T19:56:00Z"/>
          <w:lang w:val="en-US"/>
        </w:rPr>
      </w:pPr>
      <w:ins w:id="3078" w:author="Rev" w:date="2020-03-17T18:03:00Z">
        <w:del w:id="3079" w:author="tim liptrot" w:date="2020-05-14T19:56:00Z">
          <w:r w:rsidDel="00835739">
            <w:rPr>
              <w:lang w:val="en-US"/>
            </w:rPr>
            <w:delText>Furthest farm still active</w:delText>
          </w:r>
        </w:del>
      </w:ins>
    </w:p>
    <w:p w14:paraId="0727F93D" w14:textId="0FEE8192" w:rsidR="007D2855" w:rsidDel="00835739" w:rsidRDefault="007D2855">
      <w:pPr>
        <w:pStyle w:val="Default"/>
        <w:rPr>
          <w:ins w:id="3080" w:author="Rev" w:date="2020-03-17T18:03:00Z"/>
          <w:del w:id="3081" w:author="tim liptrot" w:date="2020-05-14T19:56:00Z"/>
          <w:lang w:val="en-US"/>
        </w:rPr>
      </w:pPr>
      <w:ins w:id="3082" w:author="Rev" w:date="2020-03-17T18:03:00Z">
        <w:del w:id="3083" w:author="tim liptrot" w:date="2020-05-14T19:56:00Z">
          <w:r w:rsidDel="00835739">
            <w:rPr>
              <w:lang w:val="en-US"/>
            </w:rPr>
            <w:delText>Western pivot no</w:delText>
          </w:r>
        </w:del>
      </w:ins>
    </w:p>
    <w:p w14:paraId="49FA73BD" w14:textId="37FE37D4" w:rsidR="00B1692A" w:rsidDel="00835739" w:rsidRDefault="00B1692A">
      <w:pPr>
        <w:pStyle w:val="Default"/>
        <w:rPr>
          <w:ins w:id="3084" w:author="Rev" w:date="2020-03-17T18:05:00Z"/>
          <w:del w:id="3085" w:author="tim liptrot" w:date="2020-05-14T19:56:00Z"/>
          <w:lang w:val="en-US"/>
        </w:rPr>
      </w:pPr>
      <w:ins w:id="3086" w:author="Rev" w:date="2020-03-17T18:03:00Z">
        <w:del w:id="3087" w:author="tim liptrot" w:date="2020-05-14T19:56:00Z">
          <w:r w:rsidDel="00835739">
            <w:rPr>
              <w:noProof/>
              <w:lang w:eastAsia="fr-FR"/>
            </w:rPr>
            <w:drawing>
              <wp:inline distT="0" distB="0" distL="0" distR="0" wp14:anchorId="658E17A9" wp14:editId="261722DC">
                <wp:extent cx="5760085" cy="383603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836035"/>
                        </a:xfrm>
                        <a:prstGeom prst="rect">
                          <a:avLst/>
                        </a:prstGeom>
                      </pic:spPr>
                    </pic:pic>
                  </a:graphicData>
                </a:graphic>
              </wp:inline>
            </w:drawing>
          </w:r>
        </w:del>
      </w:ins>
    </w:p>
    <w:p w14:paraId="70A910C7" w14:textId="2EB09E47" w:rsidR="007D2855" w:rsidDel="00835739" w:rsidRDefault="007D2855">
      <w:pPr>
        <w:pStyle w:val="Default"/>
        <w:rPr>
          <w:ins w:id="3088" w:author="Rev" w:date="2020-03-17T18:05:00Z"/>
          <w:del w:id="3089" w:author="tim liptrot" w:date="2020-05-14T19:56:00Z"/>
          <w:lang w:val="en-US"/>
        </w:rPr>
      </w:pPr>
    </w:p>
    <w:p w14:paraId="39A3E30A" w14:textId="5BB3705F" w:rsidR="007D2855" w:rsidDel="00835739" w:rsidRDefault="007D2855">
      <w:pPr>
        <w:pStyle w:val="Default"/>
        <w:rPr>
          <w:ins w:id="3090" w:author="Rev" w:date="2020-03-17T18:05:00Z"/>
          <w:del w:id="3091" w:author="tim liptrot" w:date="2020-05-14T19:56:00Z"/>
          <w:lang w:val="en-US"/>
        </w:rPr>
      </w:pPr>
      <w:ins w:id="3092" w:author="Rev" w:date="2020-03-17T18:05:00Z">
        <w:del w:id="3093" w:author="tim liptrot" w:date="2020-05-14T19:56:00Z">
          <w:r w:rsidDel="00835739">
            <w:rPr>
              <w:lang w:val="en-US"/>
            </w:rPr>
            <w:delText>June 2016</w:delText>
          </w:r>
        </w:del>
      </w:ins>
    </w:p>
    <w:p w14:paraId="33D64452" w14:textId="6C784539" w:rsidR="007D2855" w:rsidDel="00835739" w:rsidRDefault="007D2855">
      <w:pPr>
        <w:pStyle w:val="Default"/>
        <w:rPr>
          <w:ins w:id="3094" w:author="Rev" w:date="2020-03-17T18:06:00Z"/>
          <w:del w:id="3095" w:author="tim liptrot" w:date="2020-05-14T19:56:00Z"/>
          <w:lang w:val="en-US"/>
        </w:rPr>
      </w:pPr>
      <w:ins w:id="3096" w:author="Rev" w:date="2020-03-17T18:05:00Z">
        <w:del w:id="3097" w:author="tim liptrot" w:date="2020-05-14T19:56:00Z">
          <w:r w:rsidDel="00835739">
            <w:rPr>
              <w:noProof/>
              <w:lang w:eastAsia="fr-FR"/>
            </w:rPr>
            <w:drawing>
              <wp:inline distT="0" distB="0" distL="0" distR="0" wp14:anchorId="113A6B9F" wp14:editId="1E1F322B">
                <wp:extent cx="5760085" cy="3636645"/>
                <wp:effectExtent l="0" t="0" r="0" b="19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636645"/>
                        </a:xfrm>
                        <a:prstGeom prst="rect">
                          <a:avLst/>
                        </a:prstGeom>
                      </pic:spPr>
                    </pic:pic>
                  </a:graphicData>
                </a:graphic>
              </wp:inline>
            </w:drawing>
          </w:r>
        </w:del>
      </w:ins>
    </w:p>
    <w:p w14:paraId="46902469" w14:textId="5D049CCF" w:rsidR="007D2855" w:rsidDel="00835739" w:rsidRDefault="007D2855">
      <w:pPr>
        <w:pStyle w:val="Default"/>
        <w:rPr>
          <w:ins w:id="3098" w:author="Rev" w:date="2020-03-17T18:06:00Z"/>
          <w:del w:id="3099" w:author="tim liptrot" w:date="2020-05-14T19:56:00Z"/>
          <w:lang w:val="en-US"/>
        </w:rPr>
      </w:pPr>
    </w:p>
    <w:p w14:paraId="3BCB1C52" w14:textId="50B4D260" w:rsidR="007D2855" w:rsidDel="00835739" w:rsidRDefault="007D2855">
      <w:pPr>
        <w:pStyle w:val="Default"/>
        <w:rPr>
          <w:ins w:id="3100" w:author="Rev" w:date="2020-03-17T18:06:00Z"/>
          <w:del w:id="3101" w:author="tim liptrot" w:date="2020-05-14T19:56:00Z"/>
          <w:lang w:val="en-US"/>
        </w:rPr>
      </w:pPr>
      <w:ins w:id="3102" w:author="Rev" w:date="2020-03-17T18:06:00Z">
        <w:del w:id="3103" w:author="tim liptrot" w:date="2020-05-14T19:56:00Z">
          <w:r w:rsidDel="00835739">
            <w:rPr>
              <w:lang w:val="en-US"/>
            </w:rPr>
            <w:delText>Nov 2013</w:delText>
          </w:r>
        </w:del>
      </w:ins>
    </w:p>
    <w:p w14:paraId="140C57C5" w14:textId="2BE8DC75" w:rsidR="007D2855" w:rsidDel="00835739" w:rsidRDefault="007D2855">
      <w:pPr>
        <w:pStyle w:val="Default"/>
        <w:rPr>
          <w:ins w:id="3104" w:author="Rev" w:date="2020-03-17T18:07:00Z"/>
          <w:del w:id="3105" w:author="tim liptrot" w:date="2020-05-14T19:56:00Z"/>
          <w:lang w:val="en-US"/>
        </w:rPr>
      </w:pPr>
      <w:ins w:id="3106" w:author="Rev" w:date="2020-03-17T18:07:00Z">
        <w:del w:id="3107" w:author="tim liptrot" w:date="2020-05-14T19:56:00Z">
          <w:r w:rsidDel="00835739">
            <w:rPr>
              <w:noProof/>
              <w:lang w:eastAsia="fr-FR"/>
            </w:rPr>
            <w:drawing>
              <wp:inline distT="0" distB="0" distL="0" distR="0" wp14:anchorId="11867DBC" wp14:editId="6754D440">
                <wp:extent cx="5760085" cy="39122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912235"/>
                        </a:xfrm>
                        <a:prstGeom prst="rect">
                          <a:avLst/>
                        </a:prstGeom>
                      </pic:spPr>
                    </pic:pic>
                  </a:graphicData>
                </a:graphic>
              </wp:inline>
            </w:drawing>
          </w:r>
        </w:del>
      </w:ins>
    </w:p>
    <w:p w14:paraId="1B31BD8D" w14:textId="1F5E48F3" w:rsidR="007D2855" w:rsidDel="00835739" w:rsidRDefault="007D2855">
      <w:pPr>
        <w:pStyle w:val="Default"/>
        <w:rPr>
          <w:ins w:id="3108" w:author="Rev" w:date="2020-03-17T18:07:00Z"/>
          <w:del w:id="3109" w:author="tim liptrot" w:date="2020-05-14T19:56:00Z"/>
          <w:lang w:val="en-US"/>
        </w:rPr>
      </w:pPr>
    </w:p>
    <w:p w14:paraId="54B9FDC7" w14:textId="3E913FD7" w:rsidR="007D2855" w:rsidDel="00835739" w:rsidRDefault="007D2855">
      <w:pPr>
        <w:pStyle w:val="Default"/>
        <w:rPr>
          <w:ins w:id="3110" w:author="Rev" w:date="2020-03-17T18:08:00Z"/>
          <w:del w:id="3111" w:author="tim liptrot" w:date="2020-05-14T19:56:00Z"/>
          <w:lang w:val="en-US"/>
        </w:rPr>
      </w:pPr>
      <w:ins w:id="3112" w:author="Rev" w:date="2020-03-17T18:08:00Z">
        <w:del w:id="3113" w:author="tim liptrot" w:date="2020-05-14T19:56:00Z">
          <w:r w:rsidDel="00835739">
            <w:rPr>
              <w:lang w:val="en-US"/>
            </w:rPr>
            <w:delText>June 2013</w:delText>
          </w:r>
        </w:del>
      </w:ins>
    </w:p>
    <w:p w14:paraId="0E7F2319" w14:textId="0D51EB3C" w:rsidR="007D2855" w:rsidDel="00835739" w:rsidRDefault="007D2855">
      <w:pPr>
        <w:pStyle w:val="Default"/>
        <w:rPr>
          <w:ins w:id="3114" w:author="Rev" w:date="2020-03-17T18:08:00Z"/>
          <w:del w:id="3115" w:author="tim liptrot" w:date="2020-05-14T19:56:00Z"/>
          <w:lang w:val="en-US"/>
        </w:rPr>
      </w:pPr>
      <w:ins w:id="3116" w:author="Rev" w:date="2020-03-17T18:08:00Z">
        <w:del w:id="3117" w:author="tim liptrot" w:date="2020-05-14T19:56:00Z">
          <w:r w:rsidDel="00835739">
            <w:rPr>
              <w:noProof/>
              <w:lang w:eastAsia="fr-FR"/>
            </w:rPr>
            <w:drawing>
              <wp:inline distT="0" distB="0" distL="0" distR="0" wp14:anchorId="6A065588" wp14:editId="56D11FB0">
                <wp:extent cx="5760085" cy="373507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735070"/>
                        </a:xfrm>
                        <a:prstGeom prst="rect">
                          <a:avLst/>
                        </a:prstGeom>
                      </pic:spPr>
                    </pic:pic>
                  </a:graphicData>
                </a:graphic>
              </wp:inline>
            </w:drawing>
          </w:r>
        </w:del>
      </w:ins>
    </w:p>
    <w:p w14:paraId="59A988EC" w14:textId="1ABA1392" w:rsidR="007D2855" w:rsidDel="00835739" w:rsidRDefault="007D2855">
      <w:pPr>
        <w:pStyle w:val="Default"/>
        <w:rPr>
          <w:ins w:id="3118" w:author="Rev" w:date="2020-03-17T18:08:00Z"/>
          <w:del w:id="3119" w:author="tim liptrot" w:date="2020-05-14T19:56:00Z"/>
          <w:lang w:val="en-US"/>
        </w:rPr>
      </w:pPr>
    </w:p>
    <w:p w14:paraId="7A1C926E" w14:textId="26433507" w:rsidR="007D2855" w:rsidDel="00835739" w:rsidRDefault="000159CD">
      <w:pPr>
        <w:pStyle w:val="Default"/>
        <w:rPr>
          <w:ins w:id="3120" w:author="Rev" w:date="2020-03-17T18:13:00Z"/>
          <w:del w:id="3121" w:author="tim liptrot" w:date="2020-05-14T19:56:00Z"/>
          <w:lang w:val="en-US"/>
        </w:rPr>
      </w:pPr>
      <w:ins w:id="3122" w:author="Rev" w:date="2020-03-17T18:13:00Z">
        <w:del w:id="3123" w:author="tim liptrot" w:date="2020-05-14T19:56:00Z">
          <w:r w:rsidDel="00835739">
            <w:rPr>
              <w:lang w:val="en-US"/>
            </w:rPr>
            <w:delText>17 May 2004</w:delText>
          </w:r>
        </w:del>
      </w:ins>
    </w:p>
    <w:p w14:paraId="7124D9B9" w14:textId="55839233" w:rsidR="000159CD" w:rsidDel="00835739" w:rsidRDefault="000159CD">
      <w:pPr>
        <w:pStyle w:val="Default"/>
        <w:rPr>
          <w:ins w:id="3124" w:author="Rev" w:date="2020-03-18T10:25:00Z"/>
          <w:del w:id="3125" w:author="tim liptrot" w:date="2020-05-14T19:56:00Z"/>
          <w:lang w:val="en-US"/>
        </w:rPr>
      </w:pPr>
      <w:ins w:id="3126" w:author="Rev" w:date="2020-03-17T18:13:00Z">
        <w:del w:id="3127" w:author="tim liptrot" w:date="2020-05-14T19:56:00Z">
          <w:r w:rsidDel="00835739">
            <w:rPr>
              <w:noProof/>
              <w:lang w:eastAsia="fr-FR"/>
            </w:rPr>
            <w:drawing>
              <wp:inline distT="0" distB="0" distL="0" distR="0" wp14:anchorId="0B85CF05" wp14:editId="6327F85B">
                <wp:extent cx="5760085" cy="3767455"/>
                <wp:effectExtent l="0" t="0" r="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767455"/>
                        </a:xfrm>
                        <a:prstGeom prst="rect">
                          <a:avLst/>
                        </a:prstGeom>
                      </pic:spPr>
                    </pic:pic>
                  </a:graphicData>
                </a:graphic>
              </wp:inline>
            </w:drawing>
          </w:r>
        </w:del>
      </w:ins>
    </w:p>
    <w:p w14:paraId="70D0EB38" w14:textId="338C8FB6" w:rsidR="00F00970" w:rsidDel="00835739" w:rsidRDefault="00F00970">
      <w:pPr>
        <w:pStyle w:val="Default"/>
        <w:rPr>
          <w:ins w:id="3128" w:author="Rev" w:date="2020-03-18T10:25:00Z"/>
          <w:del w:id="3129" w:author="tim liptrot" w:date="2020-05-14T19:56:00Z"/>
          <w:lang w:val="en-US"/>
        </w:rPr>
      </w:pPr>
    </w:p>
    <w:p w14:paraId="7F1CB002" w14:textId="5AEF8DF6" w:rsidR="00F00970" w:rsidDel="00835739" w:rsidRDefault="00F00970">
      <w:pPr>
        <w:pStyle w:val="Default"/>
        <w:rPr>
          <w:ins w:id="3130" w:author="Rev" w:date="2020-03-18T10:25:00Z"/>
          <w:del w:id="3131" w:author="tim liptrot" w:date="2020-05-14T19:56:00Z"/>
          <w:lang w:val="en-US"/>
        </w:rPr>
      </w:pPr>
      <w:ins w:id="3132" w:author="Rev" w:date="2020-03-18T10:25:00Z">
        <w:del w:id="3133" w:author="tim liptrot" w:date="2020-05-14T19:56:00Z">
          <w:r w:rsidDel="00835739">
            <w:rPr>
              <w:lang w:val="en-US"/>
            </w:rPr>
            <w:delText>For Mudawara</w:delText>
          </w:r>
        </w:del>
      </w:ins>
    </w:p>
    <w:p w14:paraId="6A00DF14" w14:textId="553FE79A" w:rsidR="00F00970" w:rsidDel="00835739" w:rsidRDefault="00F00970">
      <w:pPr>
        <w:pStyle w:val="Default"/>
        <w:rPr>
          <w:ins w:id="3134" w:author="Rev" w:date="2020-03-18T10:25:00Z"/>
          <w:del w:id="3135" w:author="tim liptrot" w:date="2020-05-14T19:56:00Z"/>
          <w:lang w:val="en-US"/>
        </w:rPr>
      </w:pPr>
      <w:ins w:id="3136" w:author="Rev" w:date="2020-03-18T10:25:00Z">
        <w:del w:id="3137" w:author="tim liptrot" w:date="2020-05-14T19:56:00Z">
          <w:r w:rsidDel="00835739">
            <w:rPr>
              <w:lang w:val="en-US"/>
            </w:rPr>
            <w:delText>June 2019</w:delText>
          </w:r>
        </w:del>
      </w:ins>
    </w:p>
    <w:p w14:paraId="4E03DA2F" w14:textId="0FA4D8DD" w:rsidR="00F00970" w:rsidRPr="00207803" w:rsidRDefault="00F00970">
      <w:pPr>
        <w:pStyle w:val="Default"/>
        <w:rPr>
          <w:lang w:val="en-US"/>
        </w:rPr>
      </w:pPr>
      <w:ins w:id="3138" w:author="Rev" w:date="2020-03-18T10:25:00Z">
        <w:del w:id="3139" w:author="tim liptrot" w:date="2020-05-14T19:56:00Z">
          <w:r w:rsidDel="00835739">
            <w:rPr>
              <w:noProof/>
              <w:lang w:eastAsia="fr-FR"/>
            </w:rPr>
            <w:drawing>
              <wp:inline distT="0" distB="0" distL="0" distR="0" wp14:anchorId="749156DE" wp14:editId="452AA718">
                <wp:extent cx="5760085" cy="420370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4203700"/>
                        </a:xfrm>
                        <a:prstGeom prst="rect">
                          <a:avLst/>
                        </a:prstGeom>
                      </pic:spPr>
                    </pic:pic>
                  </a:graphicData>
                </a:graphic>
              </wp:inline>
            </w:drawing>
          </w:r>
        </w:del>
      </w:ins>
    </w:p>
    <w:sectPr w:rsidR="00F00970" w:rsidRPr="00207803">
      <w:headerReference w:type="even" r:id="rId77"/>
      <w:headerReference w:type="default" r:id="rId78"/>
      <w:footerReference w:type="even" r:id="rId79"/>
      <w:footerReference w:type="default" r:id="rId80"/>
      <w:headerReference w:type="first" r:id="rId81"/>
      <w:footerReference w:type="first" r:id="rId82"/>
      <w:type w:val="continuous"/>
      <w:pgSz w:w="11907" w:h="16840"/>
      <w:pgMar w:top="1418" w:right="1418" w:bottom="1418" w:left="1418" w:header="709" w:footer="709" w:gutter="0"/>
      <w:cols w:space="720" w:equalWidth="0">
        <w:col w:w="936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Hussam Hussein" w:date="2020-05-10T21:32:00Z" w:initials="HH">
    <w:p w14:paraId="4E7DF9A3" w14:textId="07200AB5" w:rsidR="00950B77" w:rsidRDefault="00950B77">
      <w:pPr>
        <w:pStyle w:val="CommentText"/>
      </w:pPr>
      <w:r>
        <w:rPr>
          <w:rStyle w:val="CommentReference"/>
        </w:rPr>
        <w:annotationRef/>
      </w:r>
      <w:r>
        <w:t>Feel free to revise the title</w:t>
      </w:r>
    </w:p>
  </w:comment>
  <w:comment w:id="18" w:author="Author" w:initials="A">
    <w:p w14:paraId="356B1B18" w14:textId="1E86E72E" w:rsidR="00950B77" w:rsidRDefault="00950B77">
      <w:pPr>
        <w:pStyle w:val="CommentText"/>
      </w:pPr>
      <w:r>
        <w:rPr>
          <w:rStyle w:val="CommentReference"/>
        </w:rPr>
        <w:annotationRef/>
      </w:r>
      <w:r>
        <w:t xml:space="preserve">Abstract feels incomplete. No mention of the conclusions and main findings. </w:t>
      </w:r>
    </w:p>
  </w:comment>
  <w:comment w:id="19" w:author="Author" w:initials="A">
    <w:p w14:paraId="01F93972" w14:textId="02B79501" w:rsidR="00950B77" w:rsidRDefault="00950B77">
      <w:pPr>
        <w:pStyle w:val="CommentText"/>
      </w:pPr>
      <w:r>
        <w:rPr>
          <w:rStyle w:val="CommentReference"/>
        </w:rPr>
        <w:annotationRef/>
      </w:r>
      <w:r>
        <w:t>Totally agreed. Abstract rewritten</w:t>
      </w:r>
    </w:p>
  </w:comment>
  <w:comment w:id="301" w:author="Author" w:initials="A">
    <w:p w14:paraId="1DA8398E" w14:textId="4A7625E0" w:rsidR="00950B77" w:rsidRDefault="00950B77">
      <w:pPr>
        <w:pStyle w:val="CommentText"/>
      </w:pPr>
      <w:r>
        <w:rPr>
          <w:rStyle w:val="CommentReference"/>
        </w:rPr>
        <w:annotationRef/>
      </w:r>
      <w:r>
        <w:t>Some issues with grammar highlighted in blue text</w:t>
      </w:r>
    </w:p>
  </w:comment>
  <w:comment w:id="302" w:author="tim liptrot" w:date="2020-05-06T21:22:00Z" w:initials="tl">
    <w:p w14:paraId="775326F2" w14:textId="66C8F9DB" w:rsidR="00950B77" w:rsidRDefault="00950B77">
      <w:pPr>
        <w:pStyle w:val="CommentText"/>
      </w:pPr>
      <w:r>
        <w:rPr>
          <w:rStyle w:val="CommentReference"/>
        </w:rPr>
        <w:annotationRef/>
      </w:r>
      <w:r>
        <w:t>I rewrote almost every line. I hope I can do several grammar edits before submission.</w:t>
      </w:r>
    </w:p>
  </w:comment>
  <w:comment w:id="311" w:author="Author" w:initials="A">
    <w:p w14:paraId="5E828159" w14:textId="050D0206" w:rsidR="00950B77" w:rsidRDefault="00950B77">
      <w:pPr>
        <w:pStyle w:val="CommentText"/>
      </w:pPr>
      <w:r>
        <w:rPr>
          <w:rStyle w:val="CommentReference"/>
        </w:rPr>
        <w:annotationRef/>
      </w:r>
      <w:r>
        <w:t xml:space="preserve">Not precise. </w:t>
      </w:r>
    </w:p>
  </w:comment>
  <w:comment w:id="312" w:author="Author" w:initials="A">
    <w:p w14:paraId="58D8C4D3" w14:textId="10104B89" w:rsidR="00950B77" w:rsidRDefault="00950B77">
      <w:pPr>
        <w:pStyle w:val="CommentText"/>
      </w:pPr>
      <w:r>
        <w:rPr>
          <w:rStyle w:val="CommentReference"/>
        </w:rPr>
        <w:annotationRef/>
      </w:r>
      <w:r>
        <w:t xml:space="preserve">Agreed. I have used </w:t>
      </w:r>
      <w:proofErr w:type="spellStart"/>
      <w:r>
        <w:t>Gerrick’s</w:t>
      </w:r>
      <w:proofErr w:type="spellEnd"/>
      <w:r>
        <w:t xml:space="preserve"> numbers, but they only collect “inter-regional” reallocation. </w:t>
      </w:r>
      <w:proofErr w:type="gramStart"/>
      <w:r>
        <w:t>So</w:t>
      </w:r>
      <w:proofErr w:type="gramEnd"/>
      <w:r>
        <w:t xml:space="preserve"> I just say “some” in the new text, to acknowledge what we do not know.</w:t>
      </w:r>
    </w:p>
  </w:comment>
  <w:comment w:id="314" w:author="Author" w:initials="A">
    <w:p w14:paraId="5835C7BB" w14:textId="55255C3B" w:rsidR="00950B77" w:rsidRDefault="00950B77">
      <w:pPr>
        <w:pStyle w:val="CommentText"/>
      </w:pPr>
      <w:r>
        <w:rPr>
          <w:rStyle w:val="CommentReference"/>
        </w:rPr>
        <w:annotationRef/>
      </w:r>
      <w:r>
        <w:t xml:space="preserve"> another objective or research question - </w:t>
      </w:r>
    </w:p>
  </w:comment>
  <w:comment w:id="315" w:author="tim liptrot" w:date="2020-05-06T21:19:00Z" w:initials="tl">
    <w:p w14:paraId="4994D166" w14:textId="618EFB29" w:rsidR="00950B77" w:rsidRDefault="00950B77">
      <w:pPr>
        <w:pStyle w:val="CommentText"/>
      </w:pPr>
      <w:r>
        <w:rPr>
          <w:rStyle w:val="CommentReference"/>
        </w:rPr>
        <w:annotationRef/>
      </w:r>
      <w:r>
        <w:t>Changed to be the new primary research question.</w:t>
      </w:r>
    </w:p>
  </w:comment>
  <w:comment w:id="317" w:author="Author" w:initials="A">
    <w:p w14:paraId="2DE38B43" w14:textId="79AF09AC" w:rsidR="00950B77" w:rsidRDefault="00950B77">
      <w:pPr>
        <w:pStyle w:val="CommentText"/>
      </w:pPr>
      <w:r>
        <w:rPr>
          <w:rStyle w:val="CommentReference"/>
        </w:rPr>
        <w:annotationRef/>
      </w:r>
      <w:r>
        <w:t>good sub-question</w:t>
      </w:r>
    </w:p>
  </w:comment>
  <w:comment w:id="318" w:author="tim liptrot" w:date="2020-05-06T21:19:00Z" w:initials="tl">
    <w:p w14:paraId="19C3FBA7" w14:textId="4C48C730" w:rsidR="00950B77" w:rsidRDefault="00950B77">
      <w:pPr>
        <w:pStyle w:val="CommentText"/>
      </w:pPr>
      <w:r>
        <w:rPr>
          <w:rStyle w:val="CommentReference"/>
        </w:rPr>
        <w:annotationRef/>
      </w:r>
      <w:r>
        <w:t>Thanks!</w:t>
      </w:r>
    </w:p>
  </w:comment>
  <w:comment w:id="322" w:author="Author" w:initials="A">
    <w:p w14:paraId="5A10FD2D" w14:textId="602D4044" w:rsidR="00950B77" w:rsidRDefault="00950B77">
      <w:pPr>
        <w:pStyle w:val="CommentText"/>
      </w:pPr>
      <w:r>
        <w:rPr>
          <w:rStyle w:val="CommentReference"/>
        </w:rPr>
        <w:annotationRef/>
      </w:r>
      <w:r>
        <w:t>It is et al. and not et al. There are a few of these in the manuscript. Please correct.</w:t>
      </w:r>
    </w:p>
  </w:comment>
  <w:comment w:id="323" w:author="Author" w:initials="A">
    <w:p w14:paraId="4F978CEC" w14:textId="7E5B9BF9" w:rsidR="00950B77" w:rsidRDefault="00950B77">
      <w:pPr>
        <w:pStyle w:val="CommentText"/>
      </w:pPr>
      <w:r>
        <w:rPr>
          <w:rStyle w:val="CommentReference"/>
        </w:rPr>
        <w:annotationRef/>
      </w:r>
      <w:r>
        <w:t>Simple for loop should do it</w:t>
      </w:r>
    </w:p>
  </w:comment>
  <w:comment w:id="324" w:author="tim liptrot" w:date="2020-05-05T14:48:00Z" w:initials="tl">
    <w:p w14:paraId="366311DA" w14:textId="11B0AD8B" w:rsidR="00950B77" w:rsidRDefault="00950B77">
      <w:pPr>
        <w:pStyle w:val="CommentText"/>
      </w:pPr>
      <w:r>
        <w:rPr>
          <w:rStyle w:val="CommentReference"/>
        </w:rPr>
        <w:annotationRef/>
      </w:r>
    </w:p>
  </w:comment>
  <w:comment w:id="336" w:author="Author" w:initials="A">
    <w:p w14:paraId="5F136171" w14:textId="074AC269" w:rsidR="00950B77" w:rsidRDefault="00950B77">
      <w:pPr>
        <w:pStyle w:val="CommentText"/>
      </w:pPr>
      <w:r>
        <w:rPr>
          <w:rStyle w:val="CommentReference"/>
        </w:rPr>
        <w:annotationRef/>
      </w:r>
      <w:r>
        <w:t xml:space="preserve">Other references needed here such as Garrick, etc. </w:t>
      </w:r>
    </w:p>
  </w:comment>
  <w:comment w:id="337" w:author="Author" w:initials="A">
    <w:p w14:paraId="1B7BA98D" w14:textId="22E723E6" w:rsidR="00950B77" w:rsidRPr="00FB0D03" w:rsidRDefault="00950B77" w:rsidP="00FB0D03">
      <w:pPr>
        <w:pStyle w:val="NormalWeb"/>
        <w:spacing w:before="0" w:beforeAutospacing="0" w:after="0" w:afterAutospacing="0"/>
        <w:textAlignment w:val="baseline"/>
        <w:rPr>
          <w:rFonts w:ascii="Arial" w:hAnsi="Arial" w:cs="Arial"/>
          <w:color w:val="333333"/>
        </w:rPr>
      </w:pPr>
      <w:r>
        <w:rPr>
          <w:rStyle w:val="CommentReference"/>
        </w:rPr>
        <w:annotationRef/>
      </w:r>
      <w:r>
        <w:t xml:space="preserve">He is referring to this article, that came out as we were writing. </w:t>
      </w:r>
      <w:proofErr w:type="gramStart"/>
      <w:r>
        <w:t>It’s</w:t>
      </w:r>
      <w:proofErr w:type="gramEnd"/>
      <w:r>
        <w:t xml:space="preserve"> a great article for us to use. </w:t>
      </w:r>
      <w:hyperlink r:id="rId1" w:history="1">
        <w:r>
          <w:rPr>
            <w:rStyle w:val="Hyperlink"/>
            <w:rFonts w:ascii="Arial" w:hAnsi="Arial" w:cs="Arial"/>
            <w:color w:val="006EB2"/>
            <w:bdr w:val="none" w:sz="0" w:space="0" w:color="auto" w:frame="1"/>
          </w:rPr>
          <w:t>https://doi.org/10.1088/1748-9326/ab0db7</w:t>
        </w:r>
      </w:hyperlink>
    </w:p>
  </w:comment>
  <w:comment w:id="338" w:author="Author" w:initials="A">
    <w:p w14:paraId="6477164F" w14:textId="1C730703" w:rsidR="00950B77" w:rsidRDefault="00950B77">
      <w:pPr>
        <w:pStyle w:val="CommentText"/>
      </w:pPr>
      <w:r>
        <w:rPr>
          <w:rStyle w:val="CommentReference"/>
        </w:rPr>
        <w:annotationRef/>
      </w:r>
      <w:r>
        <w:t xml:space="preserve">This argument needs nuance. This is not always the case, rural areas in Texas or Australia have political weight, same as </w:t>
      </w:r>
      <w:proofErr w:type="spellStart"/>
      <w:r>
        <w:t>yemen</w:t>
      </w:r>
      <w:proofErr w:type="spellEnd"/>
      <w:r>
        <w:t xml:space="preserve">. This should be further refined. </w:t>
      </w:r>
    </w:p>
  </w:comment>
  <w:comment w:id="339" w:author="Author" w:initials="A">
    <w:p w14:paraId="4551A330" w14:textId="05ACDDD3" w:rsidR="00950B77" w:rsidRDefault="00950B77">
      <w:pPr>
        <w:pStyle w:val="CommentText"/>
      </w:pPr>
      <w:r>
        <w:rPr>
          <w:rStyle w:val="CommentReference"/>
        </w:rPr>
        <w:annotationRef/>
      </w:r>
      <w:r>
        <w:t>I agree. I will fix it, likely as I review Garrick</w:t>
      </w:r>
    </w:p>
  </w:comment>
  <w:comment w:id="340" w:author="tim liptrot" w:date="2020-04-22T17:19:00Z" w:initials="tl">
    <w:p w14:paraId="0116E2DA" w14:textId="7C2588C0" w:rsidR="00950B77" w:rsidRDefault="00950B77">
      <w:pPr>
        <w:pStyle w:val="CommentText"/>
      </w:pPr>
      <w:r>
        <w:rPr>
          <w:rStyle w:val="CommentReference"/>
        </w:rPr>
        <w:annotationRef/>
      </w:r>
      <w:r>
        <w:t xml:space="preserve">Okay, so I need to find the authors that he is referring to. </w:t>
      </w:r>
      <w:proofErr w:type="gramStart"/>
      <w:r>
        <w:t>So</w:t>
      </w:r>
      <w:proofErr w:type="gramEnd"/>
      <w:r>
        <w:t xml:space="preserve"> we see Australia, Texas and Yemen mentioned. I can guess the Yemeni source. The Australian one…</w:t>
      </w:r>
    </w:p>
  </w:comment>
  <w:comment w:id="341" w:author="tim liptrot" w:date="2020-04-22T17:20:00Z" w:initials="tl">
    <w:p w14:paraId="46FC1D18" w14:textId="283E0BA8" w:rsidR="00950B77" w:rsidRDefault="00950B77">
      <w:pPr>
        <w:pStyle w:val="CommentText"/>
      </w:pPr>
      <w:r>
        <w:rPr>
          <w:rStyle w:val="CommentReference"/>
        </w:rPr>
        <w:annotationRef/>
      </w:r>
      <w:r>
        <w:t xml:space="preserve">To do – add exception here from Yemeni case from Awlaki and other. Got the Texas and the Australian one, both listed under </w:t>
      </w:r>
      <w:proofErr w:type="spellStart"/>
      <w:r>
        <w:t>introduction_reallocationglobally_placesfarmerswon</w:t>
      </w:r>
      <w:proofErr w:type="spellEnd"/>
    </w:p>
  </w:comment>
  <w:comment w:id="342" w:author="tim liptrot" w:date="2020-05-06T15:54:00Z" w:initials="tl">
    <w:p w14:paraId="5479B0AF" w14:textId="19F82D05" w:rsidR="00950B77" w:rsidRDefault="00950B77">
      <w:pPr>
        <w:pStyle w:val="CommentText"/>
      </w:pPr>
      <w:r>
        <w:rPr>
          <w:rStyle w:val="CommentReference"/>
        </w:rPr>
        <w:annotationRef/>
      </w:r>
      <w:r>
        <w:t>Fixed</w:t>
      </w:r>
    </w:p>
  </w:comment>
  <w:comment w:id="346" w:author="Author" w:initials="A">
    <w:p w14:paraId="03E0CB45" w14:textId="573BEF3F" w:rsidR="00950B77" w:rsidRDefault="00950B77">
      <w:pPr>
        <w:pStyle w:val="CommentText"/>
      </w:pPr>
      <w:r>
        <w:rPr>
          <w:rStyle w:val="CommentReference"/>
        </w:rPr>
        <w:annotationRef/>
      </w:r>
      <w:r>
        <w:t xml:space="preserve">Reference not found in list. </w:t>
      </w:r>
    </w:p>
  </w:comment>
  <w:comment w:id="347" w:author="Author" w:initials="A">
    <w:p w14:paraId="53C69821" w14:textId="6E0724C6" w:rsidR="00950B77" w:rsidRDefault="00950B77">
      <w:pPr>
        <w:pStyle w:val="CommentText"/>
      </w:pPr>
      <w:r>
        <w:rPr>
          <w:rStyle w:val="CommentReference"/>
        </w:rPr>
        <w:annotationRef/>
      </w:r>
      <w:r>
        <w:t xml:space="preserve">Weird, </w:t>
      </w:r>
      <w:proofErr w:type="gramStart"/>
      <w:r>
        <w:t>I’ll</w:t>
      </w:r>
      <w:proofErr w:type="gramEnd"/>
      <w:r>
        <w:t xml:space="preserve"> fix that. It comes from the big </w:t>
      </w:r>
      <w:proofErr w:type="spellStart"/>
      <w:r>
        <w:t>Molle</w:t>
      </w:r>
      <w:proofErr w:type="spellEnd"/>
      <w:r>
        <w:t xml:space="preserve"> and </w:t>
      </w:r>
      <w:proofErr w:type="spellStart"/>
      <w:r>
        <w:t>Closas</w:t>
      </w:r>
      <w:proofErr w:type="spellEnd"/>
      <w:r>
        <w:t xml:space="preserve"> USAID study</w:t>
      </w:r>
    </w:p>
  </w:comment>
  <w:comment w:id="352" w:author="Author" w:initials="A">
    <w:p w14:paraId="315637A7" w14:textId="0CBA65BE" w:rsidR="00950B77" w:rsidRDefault="00950B77">
      <w:pPr>
        <w:pStyle w:val="CommentText"/>
      </w:pPr>
      <w:r>
        <w:rPr>
          <w:rStyle w:val="CommentReference"/>
        </w:rPr>
        <w:annotationRef/>
      </w:r>
      <w:r>
        <w:t xml:space="preserve">We know they </w:t>
      </w:r>
      <w:proofErr w:type="gramStart"/>
      <w:r>
        <w:t>do,</w:t>
      </w:r>
      <w:proofErr w:type="gramEnd"/>
      <w:r>
        <w:t xml:space="preserve"> we just do not know under which political circumstances this happens. </w:t>
      </w:r>
    </w:p>
  </w:comment>
  <w:comment w:id="353" w:author="Author" w:initials="A">
    <w:p w14:paraId="231AB7AB" w14:textId="46CF2F2E" w:rsidR="00950B77" w:rsidRDefault="00950B77">
      <w:pPr>
        <w:pStyle w:val="CommentText"/>
      </w:pPr>
      <w:r>
        <w:rPr>
          <w:rStyle w:val="CommentReference"/>
        </w:rPr>
        <w:annotationRef/>
      </w:r>
      <w:r>
        <w:t xml:space="preserve">Yes, that is a better way to put it. Some states do have the capacity to shut down all agriculture in an area, but like </w:t>
      </w:r>
      <w:proofErr w:type="gramStart"/>
      <w:r>
        <w:t>actually doing</w:t>
      </w:r>
      <w:proofErr w:type="gramEnd"/>
      <w:r>
        <w:t xml:space="preserve"> it.</w:t>
      </w:r>
    </w:p>
  </w:comment>
  <w:comment w:id="349" w:author="Rev" w:date="2020-03-17T14:00:00Z" w:initials="Rev">
    <w:p w14:paraId="616B3EC7" w14:textId="542EFEAE" w:rsidR="00950B77" w:rsidRDefault="00950B77">
      <w:pPr>
        <w:pStyle w:val="CommentText"/>
      </w:pPr>
      <w:r>
        <w:rPr>
          <w:rStyle w:val="CommentReference"/>
        </w:rPr>
        <w:annotationRef/>
      </w:r>
      <w:r>
        <w:t>But there is a literature that illustrates this. And needs to be mobilized</w:t>
      </w:r>
    </w:p>
  </w:comment>
  <w:comment w:id="350" w:author="tim liptrot" w:date="2020-03-29T16:20:00Z" w:initials="tl">
    <w:p w14:paraId="6757259E" w14:textId="764625DC" w:rsidR="00950B77" w:rsidRDefault="00950B77" w:rsidP="00DB2C49">
      <w:pPr>
        <w:pStyle w:val="CommentText"/>
      </w:pPr>
      <w:r>
        <w:rPr>
          <w:rStyle w:val="CommentReference"/>
        </w:rPr>
        <w:annotationRef/>
      </w:r>
      <w:r>
        <w:t xml:space="preserve">Does this comment refer to urban to rural *groundwater* reallocation, or urban to rural reallocation in general? I have mobilized the urban to rural literature. Few identified articles dealt with </w:t>
      </w:r>
      <w:proofErr w:type="spellStart"/>
      <w:r>
        <w:t>rur-urb</w:t>
      </w:r>
      <w:proofErr w:type="spellEnd"/>
      <w:r>
        <w:t xml:space="preserve"> and groundwater. I did find Punjabi and Johnson and Darcy and Tetreault. If I have missed any please do let me know, I have struggled to find them.</w:t>
      </w:r>
    </w:p>
  </w:comment>
  <w:comment w:id="354" w:author="Author" w:initials="A">
    <w:p w14:paraId="6FE657E0" w14:textId="3E4E90AF" w:rsidR="00950B77" w:rsidRDefault="00950B77">
      <w:pPr>
        <w:pStyle w:val="CommentText"/>
      </w:pPr>
      <w:r>
        <w:rPr>
          <w:rStyle w:val="CommentReference"/>
        </w:rPr>
        <w:annotationRef/>
      </w:r>
      <w:r>
        <w:t>This is the question the paper should really answer.</w:t>
      </w:r>
    </w:p>
  </w:comment>
  <w:comment w:id="355" w:author="Author" w:initials="A">
    <w:p w14:paraId="1551E269" w14:textId="3C30719F" w:rsidR="00950B77" w:rsidRDefault="00950B77">
      <w:pPr>
        <w:pStyle w:val="CommentText"/>
      </w:pPr>
      <w:r>
        <w:rPr>
          <w:rStyle w:val="CommentReference"/>
        </w:rPr>
        <w:annotationRef/>
      </w:r>
      <w:r>
        <w:t>I agree. I have rewritten the paper completely to fit this specific question.</w:t>
      </w:r>
    </w:p>
  </w:comment>
  <w:comment w:id="356" w:author="Author" w:initials="A">
    <w:p w14:paraId="65DDEDD5" w14:textId="7F93BD93" w:rsidR="00950B77" w:rsidRDefault="00950B77">
      <w:pPr>
        <w:pStyle w:val="CommentText"/>
      </w:pPr>
      <w:r>
        <w:rPr>
          <w:rStyle w:val="CommentReference"/>
        </w:rPr>
        <w:annotationRef/>
      </w:r>
      <w:r>
        <w:t>Morocco is another example not mentioned here.</w:t>
      </w:r>
    </w:p>
  </w:comment>
  <w:comment w:id="357" w:author="Author" w:initials="A">
    <w:p w14:paraId="22A7035D" w14:textId="1A4B8E12" w:rsidR="00950B77" w:rsidRDefault="00950B77">
      <w:pPr>
        <w:pStyle w:val="CommentText"/>
      </w:pPr>
      <w:r>
        <w:rPr>
          <w:rStyle w:val="CommentReference"/>
        </w:rPr>
        <w:annotationRef/>
      </w:r>
      <w:r>
        <w:t>Sure is</w:t>
      </w:r>
    </w:p>
  </w:comment>
  <w:comment w:id="358" w:author="tim liptrot" w:date="2020-04-22T21:09:00Z" w:initials="tl">
    <w:p w14:paraId="55D0A369" w14:textId="5EDAAF30" w:rsidR="00950B77" w:rsidRDefault="00950B77">
      <w:pPr>
        <w:pStyle w:val="CommentText"/>
      </w:pPr>
      <w:r>
        <w:rPr>
          <w:rStyle w:val="CommentReference"/>
        </w:rPr>
        <w:annotationRef/>
      </w:r>
      <w:r>
        <w:t>I have not yet found the article you are referring to.</w:t>
      </w:r>
    </w:p>
  </w:comment>
  <w:comment w:id="361" w:author="Author" w:initials="A">
    <w:p w14:paraId="3197E7D4" w14:textId="78FC2091" w:rsidR="00950B77" w:rsidRDefault="00950B77">
      <w:pPr>
        <w:pStyle w:val="CommentText"/>
      </w:pPr>
      <w:r>
        <w:rPr>
          <w:rStyle w:val="CommentReference"/>
        </w:rPr>
        <w:annotationRef/>
      </w:r>
      <w:r>
        <w:t>seems out of order, given the next paragraph</w:t>
      </w:r>
    </w:p>
  </w:comment>
  <w:comment w:id="362" w:author="tim liptrot" w:date="2020-05-05T16:03:00Z" w:initials="tl">
    <w:p w14:paraId="54D1BE5F" w14:textId="4C04903C" w:rsidR="00950B77" w:rsidRDefault="00950B77">
      <w:pPr>
        <w:pStyle w:val="CommentText"/>
      </w:pPr>
      <w:r>
        <w:rPr>
          <w:rStyle w:val="CommentReference"/>
        </w:rPr>
        <w:annotationRef/>
      </w:r>
      <w:r>
        <w:t xml:space="preserve">When I rewrote this </w:t>
      </w:r>
      <w:proofErr w:type="gramStart"/>
      <w:r>
        <w:t>section</w:t>
      </w:r>
      <w:proofErr w:type="gramEnd"/>
      <w:r>
        <w:t xml:space="preserve"> I set up the research question then discussed the structure.</w:t>
      </w:r>
    </w:p>
  </w:comment>
  <w:comment w:id="365" w:author="Author" w:initials="A">
    <w:p w14:paraId="67116642" w14:textId="0D558374" w:rsidR="00950B77" w:rsidRDefault="00950B77">
      <w:pPr>
        <w:pStyle w:val="CommentText"/>
      </w:pPr>
      <w:r>
        <w:rPr>
          <w:rStyle w:val="CommentReference"/>
        </w:rPr>
        <w:annotationRef/>
      </w:r>
      <w:proofErr w:type="gramStart"/>
      <w:r>
        <w:t>Shouldn’t</w:t>
      </w:r>
      <w:proofErr w:type="gramEnd"/>
      <w:r>
        <w:t xml:space="preserve"> it be ‘lens’. Also, how is it defined? </w:t>
      </w:r>
    </w:p>
  </w:comment>
  <w:comment w:id="366" w:author="Author" w:initials="A">
    <w:p w14:paraId="5F960634" w14:textId="5354F622" w:rsidR="00950B77" w:rsidRDefault="00950B77">
      <w:pPr>
        <w:pStyle w:val="CommentText"/>
      </w:pPr>
      <w:r>
        <w:rPr>
          <w:rStyle w:val="CommentReference"/>
        </w:rPr>
        <w:annotationRef/>
      </w:r>
      <w:r>
        <w:t xml:space="preserve">Garrick, </w:t>
      </w:r>
      <w:proofErr w:type="gramStart"/>
      <w:r>
        <w:t>Marston</w:t>
      </w:r>
      <w:proofErr w:type="gramEnd"/>
      <w:r>
        <w:t xml:space="preserve"> and Cai, and </w:t>
      </w:r>
      <w:proofErr w:type="spellStart"/>
      <w:r>
        <w:t>Meinzen</w:t>
      </w:r>
      <w:proofErr w:type="spellEnd"/>
      <w:r>
        <w:t xml:space="preserve"> and </w:t>
      </w:r>
      <w:proofErr w:type="spellStart"/>
      <w:r>
        <w:t>Wringler</w:t>
      </w:r>
      <w:proofErr w:type="spellEnd"/>
      <w:r>
        <w:t xml:space="preserve"> had more useful definitions </w:t>
      </w:r>
    </w:p>
  </w:comment>
  <w:comment w:id="369" w:author="Author" w:initials="A">
    <w:p w14:paraId="55D46ACD" w14:textId="4AE91B34" w:rsidR="00950B77" w:rsidRDefault="00950B77">
      <w:pPr>
        <w:pStyle w:val="CommentText"/>
      </w:pPr>
      <w:r>
        <w:rPr>
          <w:rStyle w:val="CommentReference"/>
        </w:rPr>
        <w:annotationRef/>
      </w:r>
      <w:r>
        <w:t xml:space="preserve">or ‘value-grabbing’? </w:t>
      </w:r>
    </w:p>
  </w:comment>
  <w:comment w:id="370" w:author="tim liptrot" w:date="2020-05-06T21:13:00Z" w:initials="tl">
    <w:p w14:paraId="7723857B" w14:textId="437F9B92" w:rsidR="00950B77" w:rsidRDefault="00950B77">
      <w:pPr>
        <w:pStyle w:val="CommentText"/>
      </w:pPr>
      <w:r>
        <w:rPr>
          <w:rStyle w:val="CommentReference"/>
        </w:rPr>
        <w:annotationRef/>
      </w:r>
      <w:proofErr w:type="spellStart"/>
      <w:r>
        <w:t>yeet</w:t>
      </w:r>
      <w:proofErr w:type="spellEnd"/>
      <w:r>
        <w:t xml:space="preserve"> grabbing</w:t>
      </w:r>
    </w:p>
  </w:comment>
  <w:comment w:id="372" w:author="Rev" w:date="2020-03-17T14:12:00Z" w:initials="Rev">
    <w:p w14:paraId="62913E33" w14:textId="1B1FB9B2" w:rsidR="00950B77" w:rsidRDefault="00950B77" w:rsidP="00E82AA4">
      <w:pPr>
        <w:pStyle w:val="CommentText"/>
      </w:pPr>
      <w:r>
        <w:rPr>
          <w:rStyle w:val="CommentReference"/>
        </w:rPr>
        <w:annotationRef/>
      </w:r>
      <w:r>
        <w:t>But this is not really attempted, since the paper focuses on the two aquifers that were transferred; why not others, like in northern Jordan?</w:t>
      </w:r>
    </w:p>
  </w:comment>
  <w:comment w:id="373" w:author="tim liptrot" w:date="2020-03-29T16:21:00Z" w:initials="tl">
    <w:p w14:paraId="73157D2A" w14:textId="063695F5" w:rsidR="00950B77" w:rsidRDefault="00950B77">
      <w:pPr>
        <w:pStyle w:val="CommentText"/>
      </w:pPr>
      <w:r>
        <w:rPr>
          <w:rStyle w:val="CommentReference"/>
        </w:rPr>
        <w:annotationRef/>
      </w:r>
      <w:r>
        <w:t xml:space="preserve">I decided to shift the case studies from the aquifers to the transfer mechanisms and regions. This is just more direct, because </w:t>
      </w:r>
      <w:proofErr w:type="gramStart"/>
      <w:r>
        <w:t>policy-makers</w:t>
      </w:r>
      <w:proofErr w:type="gramEnd"/>
      <w:r>
        <w:t xml:space="preserve"> see the northern highlands as all the same. I have a quote on that. I </w:t>
      </w:r>
      <w:proofErr w:type="gramStart"/>
      <w:r>
        <w:t>should  include</w:t>
      </w:r>
      <w:proofErr w:type="gramEnd"/>
      <w:r>
        <w:t xml:space="preserve"> it.</w:t>
      </w:r>
    </w:p>
  </w:comment>
  <w:comment w:id="374" w:author="Author" w:initials="A">
    <w:p w14:paraId="42C8A762" w14:textId="2E498D0A" w:rsidR="00950B77" w:rsidRDefault="00950B77">
      <w:pPr>
        <w:pStyle w:val="CommentText"/>
      </w:pPr>
      <w:r>
        <w:rPr>
          <w:rStyle w:val="CommentReference"/>
        </w:rPr>
        <w:annotationRef/>
      </w:r>
      <w:r>
        <w:t xml:space="preserve">See Garrick here, with relevant insights and research. Why is it not mentioned? </w:t>
      </w:r>
    </w:p>
  </w:comment>
  <w:comment w:id="375" w:author="Author" w:initials="A">
    <w:p w14:paraId="3D601763" w14:textId="0ED1D50E" w:rsidR="00950B77" w:rsidRDefault="00950B77">
      <w:pPr>
        <w:pStyle w:val="CommentText"/>
      </w:pPr>
      <w:r>
        <w:rPr>
          <w:rStyle w:val="CommentReference"/>
        </w:rPr>
        <w:annotationRef/>
      </w:r>
      <w:r>
        <w:t>Garrick’s work came out after we wrote this section.</w:t>
      </w:r>
    </w:p>
  </w:comment>
  <w:comment w:id="384" w:author="Author" w:initials="A">
    <w:p w14:paraId="5242DF5B" w14:textId="29F68F09" w:rsidR="00950B77" w:rsidRDefault="00950B77">
      <w:pPr>
        <w:pStyle w:val="CommentText"/>
      </w:pPr>
      <w:r>
        <w:rPr>
          <w:rStyle w:val="CommentReference"/>
        </w:rPr>
        <w:annotationRef/>
      </w:r>
      <w:r>
        <w:t xml:space="preserve">Observation really? Or theory? </w:t>
      </w:r>
    </w:p>
  </w:comment>
  <w:comment w:id="383" w:author="Author" w:initials="A">
    <w:p w14:paraId="72DA2728" w14:textId="1178FD0F" w:rsidR="00950B77" w:rsidRDefault="00950B77">
      <w:pPr>
        <w:pStyle w:val="CommentText"/>
      </w:pPr>
      <w:r>
        <w:rPr>
          <w:rStyle w:val="CommentReference"/>
        </w:rPr>
        <w:annotationRef/>
      </w:r>
      <w:r>
        <w:t>Externalities and economic value of water where it is higher. Text and concepts need revision here.</w:t>
      </w:r>
    </w:p>
  </w:comment>
  <w:comment w:id="385" w:author="Author" w:initials="A">
    <w:p w14:paraId="56B47BD8" w14:textId="7882F01F" w:rsidR="00950B77" w:rsidRDefault="00950B77">
      <w:pPr>
        <w:pStyle w:val="CommentText"/>
      </w:pPr>
      <w:r>
        <w:rPr>
          <w:rStyle w:val="CommentReference"/>
        </w:rPr>
        <w:annotationRef/>
      </w:r>
      <w:r>
        <w:t>No references here?</w:t>
      </w:r>
    </w:p>
  </w:comment>
  <w:comment w:id="387" w:author="Author" w:initials="A">
    <w:p w14:paraId="1657718B" w14:textId="58148AEA" w:rsidR="00950B77" w:rsidRDefault="00950B77">
      <w:pPr>
        <w:pStyle w:val="CommentText"/>
      </w:pPr>
      <w:r>
        <w:rPr>
          <w:rStyle w:val="CommentReference"/>
        </w:rPr>
        <w:annotationRef/>
      </w:r>
      <w:r>
        <w:t>More references to add.</w:t>
      </w:r>
    </w:p>
  </w:comment>
  <w:comment w:id="388" w:author="Author" w:initials="A">
    <w:p w14:paraId="6990EEF4" w14:textId="3CA09ED7" w:rsidR="00950B77" w:rsidRDefault="00950B77">
      <w:pPr>
        <w:pStyle w:val="CommentText"/>
      </w:pPr>
      <w:r>
        <w:rPr>
          <w:rStyle w:val="CommentReference"/>
        </w:rPr>
        <w:annotationRef/>
      </w:r>
      <w:r>
        <w:t>Language edits.</w:t>
      </w:r>
    </w:p>
  </w:comment>
  <w:comment w:id="386" w:author="Author" w:initials="A">
    <w:p w14:paraId="78FA7279" w14:textId="3F27AB98" w:rsidR="00950B77" w:rsidRDefault="00950B77">
      <w:pPr>
        <w:pStyle w:val="CommentText"/>
      </w:pPr>
      <w:r>
        <w:rPr>
          <w:rStyle w:val="CommentReference"/>
        </w:rPr>
        <w:annotationRef/>
      </w:r>
      <w:r>
        <w:t>Literature review needs beefing up and expansion. There is a huge body of literature here that needs to be mentioned and reviewed. Needs more precision.</w:t>
      </w:r>
    </w:p>
  </w:comment>
  <w:comment w:id="391" w:author="Author" w:initials="A">
    <w:p w14:paraId="2F3FA80E" w14:textId="392DDABF" w:rsidR="00950B77" w:rsidRDefault="00950B77">
      <w:pPr>
        <w:pStyle w:val="CommentText"/>
      </w:pPr>
      <w:r>
        <w:rPr>
          <w:rStyle w:val="CommentReference"/>
        </w:rPr>
        <w:annotationRef/>
      </w:r>
      <w:r>
        <w:t xml:space="preserve">see also Hooper and Lankford – Unintended Allocations about urban&lt;-&gt;rural water transfers or </w:t>
      </w:r>
      <w:proofErr w:type="spellStart"/>
      <w:r>
        <w:t>phd</w:t>
      </w:r>
      <w:proofErr w:type="spellEnd"/>
      <w:r>
        <w:t xml:space="preserve"> work of Virginia Hooper</w:t>
      </w:r>
    </w:p>
  </w:comment>
  <w:comment w:id="392" w:author="Author" w:initials="A">
    <w:p w14:paraId="27220B6D" w14:textId="2D3AA09B" w:rsidR="00950B77" w:rsidRDefault="00950B77">
      <w:pPr>
        <w:pStyle w:val="CommentText"/>
      </w:pPr>
      <w:r>
        <w:rPr>
          <w:rStyle w:val="CommentReference"/>
        </w:rPr>
        <w:annotationRef/>
      </w:r>
      <w:r>
        <w:t>This construction is not clear. What is it meant by cities? As an entity is it not clear. Please add clarify and substance.</w:t>
      </w:r>
    </w:p>
  </w:comment>
  <w:comment w:id="393" w:author="Author" w:initials="A">
    <w:p w14:paraId="3D3013F7" w14:textId="181268A5" w:rsidR="00950B77" w:rsidRDefault="00950B77">
      <w:pPr>
        <w:pStyle w:val="CommentText"/>
      </w:pPr>
      <w:r>
        <w:rPr>
          <w:rStyle w:val="CommentReference"/>
        </w:rPr>
        <w:annotationRef/>
      </w:r>
      <w:r>
        <w:t>By whom? Not specific enough.</w:t>
      </w:r>
    </w:p>
  </w:comment>
  <w:comment w:id="398" w:author="Author" w:initials="A">
    <w:p w14:paraId="53B1B414" w14:textId="1EB61543" w:rsidR="00950B77" w:rsidRDefault="00950B77">
      <w:pPr>
        <w:pStyle w:val="CommentText"/>
      </w:pPr>
      <w:r>
        <w:rPr>
          <w:rStyle w:val="CommentReference"/>
        </w:rPr>
        <w:annotationRef/>
      </w:r>
      <w:r>
        <w:t>Sentence not clear. Please rephrase.</w:t>
      </w:r>
    </w:p>
  </w:comment>
  <w:comment w:id="399" w:author="Author" w:initials="A">
    <w:p w14:paraId="73866D87" w14:textId="687CE9D7" w:rsidR="00950B77" w:rsidRDefault="00950B77">
      <w:pPr>
        <w:pStyle w:val="CommentText"/>
      </w:pPr>
      <w:r>
        <w:rPr>
          <w:rStyle w:val="CommentReference"/>
        </w:rPr>
        <w:annotationRef/>
      </w:r>
      <w:r>
        <w:t>Verb missing in this sentence.</w:t>
      </w:r>
    </w:p>
  </w:comment>
  <w:comment w:id="401" w:author="Author" w:initials="A">
    <w:p w14:paraId="3276DD5E" w14:textId="57C5AEEC" w:rsidR="00950B77" w:rsidRDefault="00950B77">
      <w:pPr>
        <w:pStyle w:val="CommentText"/>
      </w:pPr>
      <w:r>
        <w:rPr>
          <w:rStyle w:val="CommentReference"/>
        </w:rPr>
        <w:annotationRef/>
      </w:r>
      <w:r>
        <w:t xml:space="preserve">great term, but reference? </w:t>
      </w:r>
    </w:p>
  </w:comment>
  <w:comment w:id="400" w:author="Author" w:initials="A">
    <w:p w14:paraId="7076D6E2" w14:textId="77777777" w:rsidR="00950B77" w:rsidRDefault="00950B77">
      <w:pPr>
        <w:pStyle w:val="CommentText"/>
      </w:pPr>
      <w:r>
        <w:rPr>
          <w:rStyle w:val="CommentReference"/>
        </w:rPr>
        <w:annotationRef/>
      </w:r>
      <w:r>
        <w:t>Language edits needed here.</w:t>
      </w:r>
    </w:p>
  </w:comment>
  <w:comment w:id="402" w:author="Author" w:initials="A">
    <w:p w14:paraId="1B23CE79" w14:textId="24964E55" w:rsidR="00950B77" w:rsidRDefault="00950B77">
      <w:pPr>
        <w:pStyle w:val="CommentText"/>
      </w:pPr>
      <w:r>
        <w:rPr>
          <w:rStyle w:val="CommentReference"/>
        </w:rPr>
        <w:annotationRef/>
      </w:r>
      <w:r>
        <w:t xml:space="preserve">Needs more to convince a reader that any water management policy is a transfer it is manages to reduce water use somewhere and reallocated it someplace else? Isn’t this what </w:t>
      </w:r>
      <w:proofErr w:type="gramStart"/>
      <w:r>
        <w:t>happens</w:t>
      </w:r>
      <w:proofErr w:type="gramEnd"/>
      <w:r>
        <w:t xml:space="preserve"> in general in water resource management? </w:t>
      </w:r>
    </w:p>
  </w:comment>
  <w:comment w:id="403" w:author="Author" w:initials="A">
    <w:p w14:paraId="08695630" w14:textId="762B34E9" w:rsidR="00950B77" w:rsidRDefault="00950B77">
      <w:pPr>
        <w:pStyle w:val="CommentText"/>
      </w:pPr>
      <w:r>
        <w:rPr>
          <w:rStyle w:val="CommentReference"/>
        </w:rPr>
        <w:annotationRef/>
      </w:r>
      <w:proofErr w:type="gramStart"/>
      <w:r>
        <w:t>That’s</w:t>
      </w:r>
      <w:proofErr w:type="gramEnd"/>
      <w:r>
        <w:t xml:space="preserve"> a good point. As we tighten the paper around a single thesis, I no longer see this </w:t>
      </w:r>
      <w:proofErr w:type="gramStart"/>
      <w:r>
        <w:t>claim</w:t>
      </w:r>
      <w:proofErr w:type="gramEnd"/>
      <w:r>
        <w:t xml:space="preserve"> as necessary. I believe I as building some argument about an informal water war of regulators and against farmers, but I do not believe this view is original or interesting.</w:t>
      </w:r>
    </w:p>
  </w:comment>
  <w:comment w:id="404" w:author="Author" w:initials="A">
    <w:p w14:paraId="3547CC20" w14:textId="46C77EDC" w:rsidR="00950B77" w:rsidRDefault="00950B77">
      <w:pPr>
        <w:pStyle w:val="CommentText"/>
      </w:pPr>
      <w:r>
        <w:rPr>
          <w:rStyle w:val="CommentReference"/>
        </w:rPr>
        <w:annotationRef/>
      </w:r>
      <w:r>
        <w:t xml:space="preserve">Many </w:t>
      </w:r>
      <w:proofErr w:type="gramStart"/>
      <w:r>
        <w:t>times</w:t>
      </w:r>
      <w:proofErr w:type="gramEnd"/>
      <w:r>
        <w:t xml:space="preserve"> this is done knowingly or semi-sanctioned by state powers like in Jordan.</w:t>
      </w:r>
    </w:p>
  </w:comment>
  <w:comment w:id="405" w:author="Author" w:initials="A">
    <w:p w14:paraId="7299C195" w14:textId="7E3B708A" w:rsidR="00950B77" w:rsidRDefault="00950B77">
      <w:pPr>
        <w:pStyle w:val="CommentText"/>
      </w:pPr>
      <w:r>
        <w:rPr>
          <w:rStyle w:val="CommentReference"/>
        </w:rPr>
        <w:annotationRef/>
      </w:r>
      <w:r>
        <w:t>Yes, we did see evidence of this (O got to hang out in the same room in the ministry where they negotiate</w:t>
      </w:r>
      <w:proofErr w:type="gramStart"/>
      <w:r>
        <w:t>), but</w:t>
      </w:r>
      <w:proofErr w:type="gramEnd"/>
      <w:r>
        <w:t xml:space="preserve"> did not find a good citation for it. Let me check around</w:t>
      </w:r>
    </w:p>
  </w:comment>
  <w:comment w:id="410" w:author="Author" w:initials="A">
    <w:p w14:paraId="0CEA06B1" w14:textId="48B9157E" w:rsidR="00950B77" w:rsidRDefault="00950B77">
      <w:pPr>
        <w:pStyle w:val="CommentText"/>
      </w:pPr>
      <w:r>
        <w:rPr>
          <w:rStyle w:val="CommentReference"/>
        </w:rPr>
        <w:annotationRef/>
      </w:r>
      <w:r>
        <w:t>Which ones? Not precise.</w:t>
      </w:r>
    </w:p>
  </w:comment>
  <w:comment w:id="411" w:author="Author" w:initials="A">
    <w:p w14:paraId="7E88267F" w14:textId="4EF6145C" w:rsidR="00950B77" w:rsidRDefault="00950B77">
      <w:pPr>
        <w:pStyle w:val="CommentText"/>
      </w:pPr>
      <w:r>
        <w:rPr>
          <w:rStyle w:val="CommentReference"/>
        </w:rPr>
        <w:annotationRef/>
      </w:r>
      <w:proofErr w:type="gramStart"/>
      <w:r>
        <w:t>Yeah</w:t>
      </w:r>
      <w:proofErr w:type="gramEnd"/>
      <w:r>
        <w:t xml:space="preserve"> I totally agree. What I meant was that the usual framing is a flow model, not a cup model. Like if you and I are both drinking a milkshake and I start drinking faster, then I am transferring water from you to me. That point might still be useful after I </w:t>
      </w:r>
      <w:proofErr w:type="spellStart"/>
      <w:r>
        <w:t>tigten</w:t>
      </w:r>
      <w:proofErr w:type="spellEnd"/>
      <w:r>
        <w:t xml:space="preserve"> the conclusion. Will revisit.</w:t>
      </w:r>
    </w:p>
  </w:comment>
  <w:comment w:id="407" w:author="Author" w:initials="A">
    <w:p w14:paraId="6E5A92E3" w14:textId="05579B35" w:rsidR="00950B77" w:rsidRDefault="00950B77">
      <w:pPr>
        <w:pStyle w:val="CommentText"/>
      </w:pPr>
      <w:r>
        <w:rPr>
          <w:rStyle w:val="CommentReference"/>
        </w:rPr>
        <w:annotationRef/>
      </w:r>
      <w:r>
        <w:t>Not clear that the point is here?  Missing issues and literature.</w:t>
      </w:r>
    </w:p>
  </w:comment>
  <w:comment w:id="408" w:author="Author" w:initials="A">
    <w:p w14:paraId="5177DAE6" w14:textId="66E2A712" w:rsidR="00950B77" w:rsidRDefault="00950B77">
      <w:pPr>
        <w:pStyle w:val="CommentText"/>
      </w:pPr>
      <w:r>
        <w:rPr>
          <w:rStyle w:val="CommentReference"/>
        </w:rPr>
        <w:annotationRef/>
      </w:r>
      <w:r>
        <w:t>Yes, this section poorly connected to conclusion. Should fix in backward arguing phase.</w:t>
      </w:r>
    </w:p>
  </w:comment>
  <w:comment w:id="418" w:author="Author" w:initials="A">
    <w:p w14:paraId="7F7A520B" w14:textId="7AB093D4" w:rsidR="00950B77" w:rsidRDefault="00950B77">
      <w:pPr>
        <w:pStyle w:val="CommentText"/>
      </w:pPr>
      <w:r>
        <w:rPr>
          <w:rStyle w:val="CommentReference"/>
        </w:rPr>
        <w:annotationRef/>
      </w:r>
      <w:r>
        <w:t>Rights are also granted by tribes. How does this work here?</w:t>
      </w:r>
    </w:p>
  </w:comment>
  <w:comment w:id="419" w:author="Author" w:initials="A">
    <w:p w14:paraId="20304D7C" w14:textId="38A75D84" w:rsidR="00950B77" w:rsidRDefault="00950B77">
      <w:pPr>
        <w:pStyle w:val="CommentText"/>
      </w:pPr>
      <w:r>
        <w:rPr>
          <w:rStyle w:val="CommentReference"/>
        </w:rPr>
        <w:annotationRef/>
      </w:r>
      <w:r>
        <w:t xml:space="preserve">The two rights regimes are in conflict. The state tries to force out the old tribal system because it is </w:t>
      </w:r>
      <w:proofErr w:type="spellStart"/>
      <w:r>
        <w:t>to</w:t>
      </w:r>
      <w:proofErr w:type="spellEnd"/>
      <w:r>
        <w:t xml:space="preserve"> easy to fabricate new claims in it. Also described in Al </w:t>
      </w:r>
      <w:proofErr w:type="spellStart"/>
      <w:r>
        <w:t>Naber</w:t>
      </w:r>
      <w:proofErr w:type="spellEnd"/>
    </w:p>
  </w:comment>
  <w:comment w:id="427" w:author="Rev" w:date="2020-03-17T14:27:00Z" w:initials="Rev">
    <w:p w14:paraId="23B0E162" w14:textId="7DD7B9BB" w:rsidR="00950B77" w:rsidRDefault="00950B77">
      <w:pPr>
        <w:pStyle w:val="CommentText"/>
      </w:pPr>
      <w:r>
        <w:rPr>
          <w:rStyle w:val="CommentReference"/>
        </w:rPr>
        <w:annotationRef/>
      </w:r>
      <w:r>
        <w:t>Or to produce mainly for the family and their animals</w:t>
      </w:r>
    </w:p>
  </w:comment>
  <w:comment w:id="428" w:author="tim liptrot" w:date="2020-03-29T16:23:00Z" w:initials="tl">
    <w:p w14:paraId="1A1E84EE" w14:textId="77777777" w:rsidR="00950B77" w:rsidRDefault="00950B77">
      <w:pPr>
        <w:pStyle w:val="CommentText"/>
      </w:pPr>
      <w:r>
        <w:rPr>
          <w:rStyle w:val="CommentReference"/>
        </w:rPr>
        <w:annotationRef/>
      </w:r>
      <w:r>
        <w:t xml:space="preserve">Totally, and </w:t>
      </w:r>
      <w:proofErr w:type="gramStart"/>
      <w:r>
        <w:t>that’s</w:t>
      </w:r>
      <w:proofErr w:type="gramEnd"/>
      <w:r>
        <w:t xml:space="preserve"> actually a better paraphrase of Barnes </w:t>
      </w:r>
      <w:proofErr w:type="spellStart"/>
      <w:r>
        <w:t>iirc</w:t>
      </w:r>
      <w:proofErr w:type="spellEnd"/>
      <w:r>
        <w:t>.</w:t>
      </w:r>
    </w:p>
    <w:p w14:paraId="1FDE566F" w14:textId="77777777" w:rsidR="00950B77" w:rsidRDefault="00950B77">
      <w:pPr>
        <w:pStyle w:val="CommentText"/>
      </w:pPr>
    </w:p>
    <w:p w14:paraId="2FA6AE1A" w14:textId="77777777" w:rsidR="00950B77" w:rsidRDefault="00950B77">
      <w:pPr>
        <w:pStyle w:val="CommentText"/>
      </w:pPr>
      <w:r>
        <w:t>Really the problem is that discussing capitalism is irrelevant and I need to shrink this to only the relevant components.</w:t>
      </w:r>
    </w:p>
  </w:comment>
  <w:comment w:id="426" w:author="Author" w:initials="A">
    <w:p w14:paraId="69E68548" w14:textId="0A0D3F91" w:rsidR="00950B77" w:rsidRDefault="00950B77">
      <w:pPr>
        <w:pStyle w:val="CommentText"/>
      </w:pPr>
      <w:r>
        <w:rPr>
          <w:rStyle w:val="CommentReference"/>
        </w:rPr>
        <w:annotationRef/>
      </w:r>
      <w:r>
        <w:t>interesting</w:t>
      </w:r>
    </w:p>
  </w:comment>
  <w:comment w:id="434" w:author="Author" w:initials="A">
    <w:p w14:paraId="0829FB72" w14:textId="4B123068" w:rsidR="00950B77" w:rsidRDefault="00950B77">
      <w:pPr>
        <w:pStyle w:val="CommentText"/>
      </w:pPr>
      <w:r>
        <w:rPr>
          <w:rStyle w:val="CommentReference"/>
        </w:rPr>
        <w:annotationRef/>
      </w:r>
      <w:r>
        <w:t>This analogy does not work here. Rephrase.</w:t>
      </w:r>
    </w:p>
  </w:comment>
  <w:comment w:id="435" w:author="Author" w:initials="A">
    <w:p w14:paraId="13D7F607" w14:textId="71D5FEAD" w:rsidR="00950B77" w:rsidRDefault="00950B77">
      <w:pPr>
        <w:pStyle w:val="CommentText"/>
      </w:pPr>
      <w:r>
        <w:rPr>
          <w:rStyle w:val="CommentReference"/>
        </w:rPr>
        <w:annotationRef/>
      </w:r>
      <w:r>
        <w:t xml:space="preserve">According to established theory this is not the only reason for such high value. Revise </w:t>
      </w:r>
      <w:proofErr w:type="gramStart"/>
      <w:r>
        <w:t>in light of</w:t>
      </w:r>
      <w:proofErr w:type="gramEnd"/>
      <w:r>
        <w:t xml:space="preserve"> theory please.</w:t>
      </w:r>
    </w:p>
  </w:comment>
  <w:comment w:id="436" w:author="Author" w:initials="A">
    <w:p w14:paraId="633AF914" w14:textId="5B84C418" w:rsidR="00950B77" w:rsidRDefault="00950B77">
      <w:pPr>
        <w:pStyle w:val="CommentText"/>
      </w:pPr>
      <w:r>
        <w:rPr>
          <w:rStyle w:val="CommentReference"/>
        </w:rPr>
        <w:annotationRef/>
      </w:r>
      <w:r>
        <w:t xml:space="preserve">I have replaced this </w:t>
      </w:r>
    </w:p>
  </w:comment>
  <w:comment w:id="446" w:author="Author" w:initials="A">
    <w:p w14:paraId="2CAA2FF9" w14:textId="7CA9195E" w:rsidR="00950B77" w:rsidRDefault="00950B77">
      <w:pPr>
        <w:pStyle w:val="CommentText"/>
      </w:pPr>
      <w:r>
        <w:rPr>
          <w:rStyle w:val="CommentReference"/>
        </w:rPr>
        <w:annotationRef/>
      </w:r>
      <w:r>
        <w:t>Clause is missing in this sentence.</w:t>
      </w:r>
    </w:p>
  </w:comment>
  <w:comment w:id="447" w:author="tim liptrot" w:date="2020-05-06T21:10:00Z" w:initials="tl">
    <w:p w14:paraId="1F5A62F1" w14:textId="1861C6E9" w:rsidR="00950B77" w:rsidRDefault="00950B77">
      <w:pPr>
        <w:pStyle w:val="CommentText"/>
      </w:pPr>
      <w:r>
        <w:rPr>
          <w:rStyle w:val="CommentReference"/>
        </w:rPr>
        <w:annotationRef/>
      </w:r>
      <w:r>
        <w:t>Sentence removed</w:t>
      </w:r>
    </w:p>
  </w:comment>
  <w:comment w:id="450" w:author="Author" w:initials="A">
    <w:p w14:paraId="1ADBDA98" w14:textId="5F267909" w:rsidR="00950B77" w:rsidRDefault="00950B77">
      <w:pPr>
        <w:pStyle w:val="CommentText"/>
      </w:pPr>
      <w:r>
        <w:rPr>
          <w:rStyle w:val="CommentReference"/>
        </w:rPr>
        <w:annotationRef/>
      </w:r>
      <w:r>
        <w:t xml:space="preserve">This section a) needs some work (I didn’t see how it connects with the previous para well enough, perhaps it is returned to later), and b) has a sub-heading that mis </w:t>
      </w:r>
      <w:proofErr w:type="gramStart"/>
      <w:r>
        <w:t>leads</w:t>
      </w:r>
      <w:proofErr w:type="gramEnd"/>
    </w:p>
  </w:comment>
  <w:comment w:id="451" w:author="tim liptrot" w:date="2020-05-06T21:09:00Z" w:initials="tl">
    <w:p w14:paraId="6BE92C68" w14:textId="2005F37A" w:rsidR="00950B77" w:rsidRDefault="00950B77">
      <w:pPr>
        <w:pStyle w:val="CommentText"/>
      </w:pPr>
      <w:r>
        <w:rPr>
          <w:rStyle w:val="CommentReference"/>
        </w:rPr>
        <w:annotationRef/>
      </w:r>
      <w:proofErr w:type="gramStart"/>
      <w:r>
        <w:t>I’ve</w:t>
      </w:r>
      <w:proofErr w:type="gramEnd"/>
      <w:r>
        <w:t xml:space="preserve"> decided to remove the whole section. While demand management is intended (SOMETIMES) for reallocation in Jordan, I can show that better with quotes from policy makers</w:t>
      </w:r>
    </w:p>
  </w:comment>
  <w:comment w:id="455" w:author="Author" w:initials="A">
    <w:p w14:paraId="76961048" w14:textId="11BDB6B2" w:rsidR="00950B77" w:rsidRDefault="00950B77">
      <w:pPr>
        <w:pStyle w:val="CommentText"/>
      </w:pPr>
      <w:r>
        <w:rPr>
          <w:rStyle w:val="CommentReference"/>
        </w:rPr>
        <w:annotationRef/>
      </w:r>
      <w:r>
        <w:t>Reference needed here.</w:t>
      </w:r>
    </w:p>
  </w:comment>
  <w:comment w:id="456" w:author="Author" w:initials="A">
    <w:p w14:paraId="4DA4D051" w14:textId="28B49938" w:rsidR="00950B77" w:rsidRDefault="00950B77">
      <w:pPr>
        <w:pStyle w:val="CommentText"/>
      </w:pPr>
      <w:r>
        <w:rPr>
          <w:rStyle w:val="CommentReference"/>
        </w:rPr>
        <w:annotationRef/>
      </w:r>
      <w:r>
        <w:t>Yeah for sure.</w:t>
      </w:r>
    </w:p>
  </w:comment>
  <w:comment w:id="457" w:author="tim liptrot" w:date="2020-05-06T21:07:00Z" w:initials="tl">
    <w:p w14:paraId="3987FA21" w14:textId="547DCC21" w:rsidR="00950B77" w:rsidRDefault="00950B77">
      <w:pPr>
        <w:pStyle w:val="CommentText"/>
      </w:pPr>
      <w:r>
        <w:rPr>
          <w:rStyle w:val="CommentReference"/>
        </w:rPr>
        <w:annotationRef/>
      </w:r>
      <w:r>
        <w:t>Reviewer 2’s comments convinced me the whole section is unnecessary, so I deleted</w:t>
      </w:r>
    </w:p>
  </w:comment>
  <w:comment w:id="461" w:author="Author" w:initials="A">
    <w:p w14:paraId="67E4717D" w14:textId="55D56525" w:rsidR="00950B77" w:rsidRDefault="00950B77">
      <w:pPr>
        <w:pStyle w:val="CommentText"/>
      </w:pPr>
      <w:r>
        <w:rPr>
          <w:rStyle w:val="CommentReference"/>
        </w:rPr>
        <w:annotationRef/>
      </w:r>
      <w:r>
        <w:t xml:space="preserve">This </w:t>
      </w:r>
      <w:proofErr w:type="gramStart"/>
      <w:r>
        <w:t>hasn’t</w:t>
      </w:r>
      <w:proofErr w:type="gramEnd"/>
      <w:r>
        <w:t xml:space="preserve"> been made explicit or </w:t>
      </w:r>
      <w:proofErr w:type="spellStart"/>
      <w:r>
        <w:t>well articulated</w:t>
      </w:r>
      <w:proofErr w:type="spellEnd"/>
      <w:r>
        <w:t xml:space="preserve">. </w:t>
      </w:r>
    </w:p>
  </w:comment>
  <w:comment w:id="462" w:author="Author" w:initials="A">
    <w:p w14:paraId="3366C433" w14:textId="514ED7C6" w:rsidR="00950B77" w:rsidRDefault="00950B77">
      <w:pPr>
        <w:pStyle w:val="CommentText"/>
      </w:pPr>
      <w:r>
        <w:rPr>
          <w:rStyle w:val="CommentReference"/>
        </w:rPr>
        <w:annotationRef/>
      </w:r>
      <w:proofErr w:type="gramStart"/>
      <w:r>
        <w:t>Yeah</w:t>
      </w:r>
      <w:proofErr w:type="gramEnd"/>
      <w:r>
        <w:t xml:space="preserve"> I don’t like this section either. </w:t>
      </w:r>
      <w:proofErr w:type="spellStart"/>
      <w:r>
        <w:t>Yeet</w:t>
      </w:r>
      <w:proofErr w:type="spellEnd"/>
      <w:r>
        <w:t>.</w:t>
      </w:r>
    </w:p>
  </w:comment>
  <w:comment w:id="463" w:author="tim liptrot" w:date="2020-05-06T21:08:00Z" w:initials="tl">
    <w:p w14:paraId="790CE713" w14:textId="163AE17D" w:rsidR="00950B77" w:rsidRDefault="00950B77">
      <w:pPr>
        <w:pStyle w:val="CommentText"/>
      </w:pPr>
      <w:r>
        <w:rPr>
          <w:rStyle w:val="CommentReference"/>
        </w:rPr>
        <w:annotationRef/>
      </w:r>
      <w:r>
        <w:t xml:space="preserve">The reviewers pointed to a useful </w:t>
      </w:r>
      <w:proofErr w:type="spellStart"/>
      <w:r>
        <w:t>discource</w:t>
      </w:r>
      <w:proofErr w:type="spellEnd"/>
      <w:r>
        <w:t xml:space="preserve"> on reallocation of Garrick et al. that let me </w:t>
      </w:r>
      <w:proofErr w:type="gramStart"/>
      <w:r>
        <w:t>side step</w:t>
      </w:r>
      <w:proofErr w:type="gramEnd"/>
      <w:r>
        <w:t xml:space="preserve"> all this gobbledygook. Thanks!</w:t>
      </w:r>
    </w:p>
  </w:comment>
  <w:comment w:id="534" w:author="Hussam Hussein" w:date="2020-05-10T22:02:00Z" w:initials="HH">
    <w:p w14:paraId="03092D50" w14:textId="1518CBD1" w:rsidR="00950B77" w:rsidRDefault="00950B77">
      <w:pPr>
        <w:pStyle w:val="CommentText"/>
      </w:pPr>
      <w:r>
        <w:rPr>
          <w:rStyle w:val="CommentReference"/>
        </w:rPr>
        <w:annotationRef/>
      </w:r>
      <w:r>
        <w:t xml:space="preserve">You mean WAJ? </w:t>
      </w:r>
    </w:p>
  </w:comment>
  <w:comment w:id="535" w:author="tim liptrot" w:date="2020-05-11T22:05:00Z" w:initials="tl">
    <w:p w14:paraId="3471F272" w14:textId="776D63D2" w:rsidR="00950B77" w:rsidRDefault="00950B77">
      <w:pPr>
        <w:pStyle w:val="CommentText"/>
      </w:pPr>
      <w:r>
        <w:rPr>
          <w:rStyle w:val="CommentReference"/>
        </w:rPr>
        <w:annotationRef/>
      </w:r>
      <w:r>
        <w:t>Yes</w:t>
      </w:r>
    </w:p>
  </w:comment>
  <w:comment w:id="1424" w:author="Hussam Hussein" w:date="2020-05-11T13:55:00Z" w:initials="HH">
    <w:p w14:paraId="40FB48E4" w14:textId="77C1B3C3" w:rsidR="00950B77" w:rsidRDefault="00950B77">
      <w:pPr>
        <w:pStyle w:val="CommentText"/>
      </w:pPr>
      <w:r>
        <w:rPr>
          <w:rStyle w:val="CommentReference"/>
        </w:rPr>
        <w:annotationRef/>
      </w:r>
      <w:r>
        <w:t xml:space="preserve">Shouldn’t it be a one word? </w:t>
      </w:r>
    </w:p>
  </w:comment>
  <w:comment w:id="1425" w:author="tim liptrot" w:date="2020-05-11T22:12:00Z" w:initials="tl">
    <w:p w14:paraId="4C13E57B" w14:textId="041ECB39" w:rsidR="00950B77" w:rsidRDefault="00950B77">
      <w:pPr>
        <w:pStyle w:val="CommentText"/>
      </w:pPr>
      <w:r>
        <w:rPr>
          <w:rStyle w:val="CommentReference"/>
        </w:rPr>
        <w:annotationRef/>
      </w:r>
      <w:proofErr w:type="gramStart"/>
      <w:r>
        <w:t>Yes</w:t>
      </w:r>
      <w:proofErr w:type="gramEnd"/>
      <w:r>
        <w:t xml:space="preserve"> one word, nice call</w:t>
      </w:r>
    </w:p>
  </w:comment>
  <w:comment w:id="1921" w:author="Hussam Hussein" w:date="2020-05-11T14:19:00Z" w:initials="HH">
    <w:p w14:paraId="1E36EB50" w14:textId="363BB9CA" w:rsidR="00950B77" w:rsidRDefault="00950B77">
      <w:pPr>
        <w:pStyle w:val="CommentText"/>
      </w:pPr>
      <w:r>
        <w:rPr>
          <w:rStyle w:val="CommentReference"/>
        </w:rPr>
        <w:annotationRef/>
      </w:r>
      <w:r>
        <w:t>?</w:t>
      </w:r>
    </w:p>
  </w:comment>
  <w:comment w:id="1981" w:author="Hussam Hussein" w:date="2020-05-11T14:24:00Z" w:initials="HH">
    <w:p w14:paraId="1B3906D4" w14:textId="64A13338" w:rsidR="00950B77" w:rsidRDefault="00950B77">
      <w:pPr>
        <w:pStyle w:val="CommentText"/>
      </w:pPr>
      <w:r>
        <w:rPr>
          <w:rStyle w:val="CommentReference"/>
        </w:rPr>
        <w:annotationRef/>
      </w:r>
      <w:r>
        <w:t xml:space="preserve">2013? </w:t>
      </w:r>
    </w:p>
  </w:comment>
  <w:comment w:id="1988" w:author="Hussam Hussein" w:date="2020-05-11T14:25:00Z" w:initials="HH">
    <w:p w14:paraId="296AC866" w14:textId="7A17BE1E" w:rsidR="00950B77" w:rsidRDefault="00950B77">
      <w:pPr>
        <w:pStyle w:val="CommentText"/>
      </w:pPr>
      <w:r>
        <w:rPr>
          <w:rStyle w:val="CommentReference"/>
        </w:rPr>
        <w:annotationRef/>
      </w:r>
      <w:r>
        <w:t>Were able to use?  Check.</w:t>
      </w:r>
    </w:p>
  </w:comment>
  <w:comment w:id="2134" w:author="Hussam Hussein" w:date="2020-05-11T15:37:00Z" w:initials="HH">
    <w:p w14:paraId="3482F38E" w14:textId="4434AB0D" w:rsidR="00950B77" w:rsidRDefault="00950B77">
      <w:pPr>
        <w:pStyle w:val="CommentText"/>
      </w:pPr>
      <w:r>
        <w:rPr>
          <w:rStyle w:val="CommentReference"/>
        </w:rPr>
        <w:annotationRef/>
      </w:r>
      <w:r>
        <w:t xml:space="preserve">Not </w:t>
      </w:r>
      <w:proofErr w:type="gramStart"/>
      <w:r>
        <w:t>clear..</w:t>
      </w:r>
      <w:proofErr w:type="gramEnd"/>
      <w:r>
        <w:t xml:space="preserve"> member of Masri family? We need ref. here, otherwise better to drop the yellow part. </w:t>
      </w:r>
    </w:p>
  </w:comment>
  <w:comment w:id="2147" w:author="Hussam Hussein" w:date="2020-05-11T15:41:00Z" w:initials="HH">
    <w:p w14:paraId="0AFDE752" w14:textId="48FCA03D" w:rsidR="00950B77" w:rsidRDefault="00950B77">
      <w:pPr>
        <w:pStyle w:val="CommentText"/>
      </w:pPr>
      <w:r>
        <w:rPr>
          <w:rStyle w:val="CommentReference"/>
        </w:rPr>
        <w:annotationRef/>
      </w:r>
      <w:r>
        <w:t xml:space="preserve">Make sure we have copyright for all maps and </w:t>
      </w:r>
      <w:proofErr w:type="gramStart"/>
      <w:r>
        <w:t>figures..?</w:t>
      </w:r>
      <w:proofErr w:type="gramEnd"/>
      <w:r>
        <w:t xml:space="preserve"> you made them yourself? Copyright free? Or we have permission? Thanks </w:t>
      </w:r>
    </w:p>
  </w:comment>
  <w:comment w:id="2148" w:author="tim liptrot" w:date="2020-05-14T15:54:00Z" w:initials="tl">
    <w:p w14:paraId="0B0B5D0D" w14:textId="1F55D7F0" w:rsidR="00950B77" w:rsidRDefault="00950B77">
      <w:pPr>
        <w:pStyle w:val="CommentText"/>
      </w:pPr>
      <w:r>
        <w:rPr>
          <w:rStyle w:val="CommentReference"/>
        </w:rPr>
        <w:annotationRef/>
      </w:r>
      <w:r>
        <w:t>NASA is BAY</w:t>
      </w:r>
    </w:p>
  </w:comment>
  <w:comment w:id="2334" w:author="Hussam Hussein" w:date="2020-05-13T10:57:00Z" w:initials="HH">
    <w:p w14:paraId="33837432" w14:textId="10173AC4" w:rsidR="00950B77" w:rsidRDefault="00950B77">
      <w:pPr>
        <w:pStyle w:val="CommentText"/>
      </w:pPr>
      <w:r>
        <w:rPr>
          <w:rStyle w:val="CommentReference"/>
        </w:rPr>
        <w:annotationRef/>
      </w:r>
      <w:r>
        <w:t xml:space="preserve">Write here again the same Research Question we have put in the Introduction (and Abstract). </w:t>
      </w:r>
    </w:p>
  </w:comment>
  <w:comment w:id="2360" w:author="Hussam Hussein" w:date="2020-05-13T10:57:00Z" w:initials="HH">
    <w:p w14:paraId="34A68A6B" w14:textId="77777777" w:rsidR="00950B77" w:rsidRDefault="00950B77" w:rsidP="00867D9D">
      <w:pPr>
        <w:pStyle w:val="CommentText"/>
      </w:pPr>
      <w:r>
        <w:rPr>
          <w:rStyle w:val="CommentReference"/>
        </w:rPr>
        <w:annotationRef/>
      </w:r>
      <w:r>
        <w:t xml:space="preserve">Write here again the same Research Question we have put in the Introduction (and Abstract). </w:t>
      </w:r>
    </w:p>
  </w:comment>
  <w:comment w:id="2501" w:author="Author" w:initials="A">
    <w:p w14:paraId="7E82F274" w14:textId="456BB407" w:rsidR="00950B77" w:rsidRDefault="00950B77">
      <w:pPr>
        <w:pStyle w:val="CommentText"/>
      </w:pPr>
      <w:r>
        <w:rPr>
          <w:rStyle w:val="CommentReference"/>
        </w:rPr>
        <w:annotationRef/>
      </w:r>
      <w:r>
        <w:t xml:space="preserve">Lots more has been published on </w:t>
      </w:r>
      <w:proofErr w:type="spellStart"/>
      <w:r>
        <w:t>jordan</w:t>
      </w:r>
      <w:proofErr w:type="spellEnd"/>
      <w:r>
        <w:t xml:space="preserve"> water regulation since then, and should be referenced…  See work of </w:t>
      </w:r>
      <w:proofErr w:type="spellStart"/>
      <w:r>
        <w:t>Keulertz</w:t>
      </w:r>
      <w:proofErr w:type="spellEnd"/>
      <w:r>
        <w:t xml:space="preserve">, </w:t>
      </w:r>
      <w:proofErr w:type="spellStart"/>
      <w:r>
        <w:t>Margane</w:t>
      </w:r>
      <w:proofErr w:type="spellEnd"/>
      <w:r>
        <w:t xml:space="preserve">, and Yarmouk </w:t>
      </w:r>
      <w:proofErr w:type="spellStart"/>
      <w:r>
        <w:t>Hydropolitical</w:t>
      </w:r>
      <w:proofErr w:type="spellEnd"/>
      <w:r>
        <w:t xml:space="preserve"> Baseline </w:t>
      </w:r>
    </w:p>
  </w:comment>
  <w:comment w:id="2502" w:author="tim liptrot" w:date="2020-04-15T13:10:00Z" w:initials="tl">
    <w:p w14:paraId="21C54469" w14:textId="29C5EDBD" w:rsidR="00950B77" w:rsidRDefault="00950B77">
      <w:pPr>
        <w:pStyle w:val="CommentText"/>
      </w:pPr>
      <w:r>
        <w:rPr>
          <w:rStyle w:val="CommentReference"/>
        </w:rPr>
        <w:annotationRef/>
      </w:r>
      <w:proofErr w:type="spellStart"/>
      <w:r>
        <w:t>Keulertz</w:t>
      </w:r>
      <w:proofErr w:type="spellEnd"/>
      <w:r>
        <w:t xml:space="preserve"> work has been found. It will be added. This work is particularly valuable because it lines up with HAN’s statements, so I am more comfortable including them here.</w:t>
      </w:r>
    </w:p>
  </w:comment>
  <w:comment w:id="2505" w:author="Rev" w:date="2020-03-17T14:46:00Z" w:initials="Rev">
    <w:p w14:paraId="5503E5E1" w14:textId="33645D06" w:rsidR="00950B77" w:rsidRDefault="00950B77">
      <w:pPr>
        <w:pStyle w:val="CommentText"/>
      </w:pPr>
      <w:r>
        <w:rPr>
          <w:rStyle w:val="CommentReference"/>
        </w:rPr>
        <w:annotationRef/>
      </w:r>
      <w:r>
        <w:t>Why?</w:t>
      </w:r>
    </w:p>
  </w:comment>
  <w:comment w:id="2506" w:author="tim liptrot" w:date="2020-03-29T16:26:00Z" w:initials="tl">
    <w:p w14:paraId="2DEC7C25" w14:textId="1239F732" w:rsidR="00950B77" w:rsidRDefault="00950B77">
      <w:pPr>
        <w:pStyle w:val="CommentText"/>
      </w:pPr>
      <w:r>
        <w:rPr>
          <w:rStyle w:val="CommentReference"/>
        </w:rPr>
        <w:annotationRef/>
      </w:r>
      <w:r>
        <w:t xml:space="preserve">Because most countries try less compared to Jordan. </w:t>
      </w:r>
      <w:proofErr w:type="gramStart"/>
      <w:r>
        <w:t>Doesn’t</w:t>
      </w:r>
      <w:proofErr w:type="gramEnd"/>
      <w:r>
        <w:t xml:space="preserve"> mean the Jordanians succeeded much in the end.</w:t>
      </w:r>
    </w:p>
  </w:comment>
  <w:comment w:id="2522" w:author="Author" w:initials="A">
    <w:p w14:paraId="4FE65ADE" w14:textId="5D3D364D" w:rsidR="00950B77" w:rsidRDefault="00950B77">
      <w:pPr>
        <w:pStyle w:val="CommentText"/>
      </w:pPr>
      <w:r>
        <w:rPr>
          <w:rStyle w:val="CommentReference"/>
        </w:rPr>
        <w:annotationRef/>
      </w:r>
      <w:r>
        <w:t>Ok, then should be connect with earlier comment on demand management</w:t>
      </w:r>
    </w:p>
  </w:comment>
  <w:comment w:id="2523" w:author="Rev" w:date="2020-03-17T14:53:00Z" w:initials="Rev">
    <w:p w14:paraId="5E83A192" w14:textId="71B8794A" w:rsidR="00950B77" w:rsidRDefault="00950B77">
      <w:pPr>
        <w:pStyle w:val="CommentText"/>
      </w:pPr>
      <w:r>
        <w:rPr>
          <w:rStyle w:val="CommentReference"/>
        </w:rPr>
        <w:annotationRef/>
      </w:r>
      <w:r>
        <w:t>Which ones (improve consistency with next paragraph)</w:t>
      </w:r>
    </w:p>
  </w:comment>
  <w:comment w:id="2524" w:author="Author" w:initials="A">
    <w:p w14:paraId="36168808" w14:textId="6511FD63" w:rsidR="00950B77" w:rsidRDefault="00950B77">
      <w:pPr>
        <w:pStyle w:val="CommentText"/>
      </w:pPr>
      <w:r>
        <w:rPr>
          <w:rStyle w:val="CommentReference"/>
        </w:rPr>
        <w:annotationRef/>
      </w:r>
      <w:r>
        <w:t>Not clear. clarify</w:t>
      </w:r>
    </w:p>
  </w:comment>
  <w:comment w:id="2525" w:author="Author" w:initials="A">
    <w:p w14:paraId="58B897ED" w14:textId="5742866C" w:rsidR="00950B77" w:rsidRDefault="00950B77">
      <w:pPr>
        <w:pStyle w:val="CommentText"/>
      </w:pPr>
      <w:r>
        <w:rPr>
          <w:rStyle w:val="CommentReference"/>
        </w:rPr>
        <w:annotationRef/>
      </w:r>
      <w:r>
        <w:t xml:space="preserve">I refer to two types of </w:t>
      </w:r>
      <w:proofErr w:type="gramStart"/>
      <w:r>
        <w:t>elites, and</w:t>
      </w:r>
      <w:proofErr w:type="gramEnd"/>
      <w:r>
        <w:t xml:space="preserve"> should clarify. There are efficient farmers who can be called elites. There are also politically connected actors extracting policy concessions, like Adnan </w:t>
      </w:r>
      <w:proofErr w:type="spellStart"/>
      <w:r>
        <w:t>Badran</w:t>
      </w:r>
      <w:proofErr w:type="spellEnd"/>
      <w:r>
        <w:t>. I am usually referring to the second group. I should describe this. I will add it in the methodology.</w:t>
      </w:r>
    </w:p>
  </w:comment>
  <w:comment w:id="2526" w:author="Rev" w:date="2020-03-17T14:52:00Z" w:initials="Rev">
    <w:p w14:paraId="56E69837" w14:textId="5E1B0CCA" w:rsidR="00950B77" w:rsidRDefault="00950B77">
      <w:pPr>
        <w:pStyle w:val="CommentText"/>
      </w:pPr>
      <w:r>
        <w:rPr>
          <w:rStyle w:val="CommentReference"/>
        </w:rPr>
        <w:annotationRef/>
      </w:r>
      <w:r>
        <w:t>What is the basis for this judgement?</w:t>
      </w:r>
    </w:p>
  </w:comment>
  <w:comment w:id="2527" w:author="tim liptrot" w:date="2020-03-29T16:26:00Z" w:initials="tl">
    <w:p w14:paraId="54CCE3DF" w14:textId="47C4D3EB" w:rsidR="00950B77" w:rsidRDefault="00950B77">
      <w:pPr>
        <w:pStyle w:val="CommentText"/>
      </w:pPr>
      <w:r>
        <w:rPr>
          <w:rStyle w:val="CommentReference"/>
        </w:rPr>
        <w:annotationRef/>
      </w:r>
      <w:r>
        <w:t xml:space="preserve">The statements of </w:t>
      </w:r>
      <w:proofErr w:type="spellStart"/>
      <w:r>
        <w:t>Macoum</w:t>
      </w:r>
      <w:proofErr w:type="spellEnd"/>
      <w:r>
        <w:t xml:space="preserve"> and Nasser, 2004. I have quoted them in full. </w:t>
      </w:r>
      <w:proofErr w:type="gramStart"/>
      <w:r>
        <w:t>Also</w:t>
      </w:r>
      <w:proofErr w:type="gramEnd"/>
      <w:r>
        <w:t xml:space="preserve"> </w:t>
      </w:r>
      <w:proofErr w:type="spellStart"/>
      <w:r>
        <w:t>Macoum</w:t>
      </w:r>
      <w:proofErr w:type="spellEnd"/>
      <w:r>
        <w:t xml:space="preserve"> is WB, not USAID. USAID had not given up on licensing/tariffs.</w:t>
      </w:r>
    </w:p>
  </w:comment>
  <w:comment w:id="2534" w:author="Rev" w:date="2020-03-17T14:54:00Z" w:initials="Rev">
    <w:p w14:paraId="57D884FF" w14:textId="77777777" w:rsidR="00950B77" w:rsidRDefault="00950B77">
      <w:pPr>
        <w:pStyle w:val="CommentText"/>
      </w:pPr>
      <w:r>
        <w:rPr>
          <w:rStyle w:val="CommentReference"/>
        </w:rPr>
        <w:annotationRef/>
      </w:r>
      <w:r>
        <w:t>Agricultural?</w:t>
      </w:r>
    </w:p>
    <w:p w14:paraId="6CDE99FE" w14:textId="1D476173" w:rsidR="00950B77" w:rsidRDefault="00950B77">
      <w:pPr>
        <w:pStyle w:val="CommentText"/>
      </w:pPr>
      <w:r>
        <w:t>(repeated in next sentence)</w:t>
      </w:r>
    </w:p>
  </w:comment>
  <w:comment w:id="2535" w:author="tim liptrot" w:date="2020-03-29T16:27:00Z" w:initials="tl">
    <w:p w14:paraId="1F9142F7" w14:textId="4128B3F2" w:rsidR="00950B77" w:rsidRDefault="00950B77">
      <w:pPr>
        <w:pStyle w:val="CommentText"/>
      </w:pPr>
      <w:r>
        <w:rPr>
          <w:rStyle w:val="CommentReference"/>
        </w:rPr>
        <w:annotationRef/>
      </w:r>
      <w:r>
        <w:t>Agricultural workers, yeah. Fertilizer salespeople and pipelayers and other people too, but yeah.</w:t>
      </w:r>
    </w:p>
  </w:comment>
  <w:comment w:id="2546" w:author="Author" w:initials="A">
    <w:p w14:paraId="7E32A071" w14:textId="5E7E67D4" w:rsidR="00950B77" w:rsidRDefault="00950B77">
      <w:pPr>
        <w:pStyle w:val="CommentText"/>
      </w:pPr>
      <w:r>
        <w:rPr>
          <w:rStyle w:val="CommentReference"/>
        </w:rPr>
        <w:annotationRef/>
      </w:r>
      <w:r>
        <w:t xml:space="preserve">This important group </w:t>
      </w:r>
      <w:proofErr w:type="gramStart"/>
      <w:r>
        <w:t>hasn’t</w:t>
      </w:r>
      <w:proofErr w:type="gramEnd"/>
      <w:r>
        <w:t xml:space="preserve"> been unpacked and it is crucial to understand groundwater over-abstraction. Needs more.</w:t>
      </w:r>
    </w:p>
  </w:comment>
  <w:comment w:id="2547" w:author="Author" w:initials="A">
    <w:p w14:paraId="77E35BAF" w14:textId="28731564" w:rsidR="00950B77" w:rsidRDefault="00950B77">
      <w:pPr>
        <w:pStyle w:val="CommentText"/>
      </w:pPr>
      <w:r>
        <w:rPr>
          <w:rStyle w:val="CommentReference"/>
        </w:rPr>
        <w:annotationRef/>
      </w:r>
      <w:r>
        <w:t>Yes, I hope I can find enough from within Hussein 2018.</w:t>
      </w:r>
    </w:p>
  </w:comment>
  <w:comment w:id="2548" w:author="Rev" w:date="2020-03-17T14:56:00Z" w:initials="Rev">
    <w:p w14:paraId="6E222895" w14:textId="1281297A" w:rsidR="00950B77" w:rsidRDefault="00950B77">
      <w:pPr>
        <w:pStyle w:val="CommentText"/>
      </w:pPr>
      <w:r>
        <w:rPr>
          <w:rStyle w:val="CommentReference"/>
        </w:rPr>
        <w:annotationRef/>
      </w:r>
      <w:r>
        <w:t>Unclear; please be more explicit and develop if need be</w:t>
      </w:r>
    </w:p>
  </w:comment>
  <w:comment w:id="2554" w:author="Author" w:initials="A">
    <w:p w14:paraId="10590736" w14:textId="074FBA94" w:rsidR="00950B77" w:rsidRDefault="00950B77">
      <w:pPr>
        <w:pStyle w:val="CommentText"/>
      </w:pPr>
      <w:r>
        <w:rPr>
          <w:rStyle w:val="CommentReference"/>
        </w:rPr>
        <w:annotationRef/>
      </w:r>
      <w:r>
        <w:t xml:space="preserve">Interesting stuff. Can it be augmented with data that shows how MWI or other authorities have </w:t>
      </w:r>
      <w:proofErr w:type="gramStart"/>
      <w:r>
        <w:t>actually closed</w:t>
      </w:r>
      <w:proofErr w:type="gramEnd"/>
      <w:r>
        <w:t xml:space="preserve"> or tried to close down wells, and otherwise limit abstractions</w:t>
      </w:r>
    </w:p>
  </w:comment>
  <w:comment w:id="2556" w:author="Author" w:initials="A">
    <w:p w14:paraId="326218C4" w14:textId="6BE5334A" w:rsidR="00950B77" w:rsidRDefault="00950B77">
      <w:pPr>
        <w:pStyle w:val="CommentText"/>
      </w:pPr>
      <w:r>
        <w:rPr>
          <w:rStyle w:val="CommentReference"/>
        </w:rPr>
        <w:annotationRef/>
      </w:r>
      <w:r>
        <w:t>Not in references.</w:t>
      </w:r>
    </w:p>
  </w:comment>
  <w:comment w:id="2570" w:author="Rev" w:date="2020-03-17T14:58:00Z" w:initials="Rev">
    <w:p w14:paraId="45740AEE" w14:textId="77777777" w:rsidR="00950B77" w:rsidRDefault="00950B77">
      <w:pPr>
        <w:pStyle w:val="CommentText"/>
      </w:pPr>
      <w:r>
        <w:rPr>
          <w:rStyle w:val="CommentReference"/>
        </w:rPr>
        <w:annotationRef/>
      </w:r>
      <w:proofErr w:type="gramStart"/>
      <w:r>
        <w:t>Actually</w:t>
      </w:r>
      <w:proofErr w:type="gramEnd"/>
      <w:r>
        <w:t xml:space="preserve"> he did not</w:t>
      </w:r>
    </w:p>
    <w:p w14:paraId="66570D1C" w14:textId="59C37A9E" w:rsidR="00950B77" w:rsidRDefault="00950B77">
      <w:pPr>
        <w:pStyle w:val="CommentText"/>
      </w:pPr>
      <w:r>
        <w:t>He estimated the irrigated area and multiplied by assumed per ha consumption</w:t>
      </w:r>
    </w:p>
  </w:comment>
  <w:comment w:id="2571" w:author="tim liptrot" w:date="2020-03-29T16:28:00Z" w:initials="tl">
    <w:p w14:paraId="08EBCAA6" w14:textId="790B1971" w:rsidR="00950B77" w:rsidRDefault="00950B77">
      <w:pPr>
        <w:pStyle w:val="CommentText"/>
      </w:pPr>
      <w:r>
        <w:rPr>
          <w:rStyle w:val="CommentReference"/>
        </w:rPr>
        <w:annotationRef/>
      </w:r>
      <w:r>
        <w:t>Good point. Wow I did not realize Bakri’s methods were so basic. The temperature method would be more effective than that, come on.</w:t>
      </w:r>
    </w:p>
  </w:comment>
  <w:comment w:id="2567" w:author="Author" w:initials="A">
    <w:p w14:paraId="52ED8F79" w14:textId="710EB7A4" w:rsidR="00950B77" w:rsidRDefault="00950B77">
      <w:pPr>
        <w:pStyle w:val="CommentText"/>
      </w:pPr>
      <w:r>
        <w:rPr>
          <w:rStyle w:val="CommentReference"/>
        </w:rPr>
        <w:annotationRef/>
      </w:r>
      <w:r>
        <w:t xml:space="preserve">So what? How does this contribute to the case at hand? Argument here not well threaded. </w:t>
      </w:r>
    </w:p>
  </w:comment>
  <w:comment w:id="2568" w:author="Author" w:initials="A">
    <w:p w14:paraId="62087032" w14:textId="507D87CA" w:rsidR="00950B77" w:rsidRDefault="00950B77">
      <w:pPr>
        <w:pStyle w:val="CommentText"/>
      </w:pPr>
      <w:r>
        <w:rPr>
          <w:rStyle w:val="CommentReference"/>
        </w:rPr>
        <w:annotationRef/>
      </w:r>
      <w:r>
        <w:t>Yeah good point. Like this could build an argument that there really is an administrative decision being made to allow some regions to continue extracting. Perhaps if I discuss that alternatives that will come out.</w:t>
      </w:r>
    </w:p>
  </w:comment>
  <w:comment w:id="2577" w:author="Author" w:initials="A">
    <w:p w14:paraId="039A2B45" w14:textId="77777777" w:rsidR="00950B77" w:rsidRDefault="00950B77">
      <w:pPr>
        <w:pStyle w:val="CommentText"/>
      </w:pPr>
      <w:r>
        <w:rPr>
          <w:rStyle w:val="CommentReference"/>
        </w:rPr>
        <w:annotationRef/>
      </w:r>
      <w:r>
        <w:t xml:space="preserve">Maybe I missed it, but the issue of water quality must be discussed, as some of </w:t>
      </w:r>
      <w:proofErr w:type="spellStart"/>
      <w:r>
        <w:t>hte</w:t>
      </w:r>
      <w:proofErr w:type="spellEnd"/>
      <w:r>
        <w:t xml:space="preserve"> water is found have radioactive isotopes (I have read somewhere).</w:t>
      </w:r>
    </w:p>
    <w:p w14:paraId="194B4539" w14:textId="77777777" w:rsidR="00950B77" w:rsidRDefault="00950B77">
      <w:pPr>
        <w:pStyle w:val="CommentText"/>
      </w:pPr>
    </w:p>
    <w:p w14:paraId="08E976C8" w14:textId="39B7B946" w:rsidR="00950B77" w:rsidRDefault="00950B77">
      <w:pPr>
        <w:pStyle w:val="CommentText"/>
      </w:pPr>
      <w:r>
        <w:t xml:space="preserve">The </w:t>
      </w:r>
      <w:proofErr w:type="spellStart"/>
      <w:r>
        <w:t>agrement</w:t>
      </w:r>
      <w:proofErr w:type="spellEnd"/>
      <w:r>
        <w:t xml:space="preserve"> signed with SA in 2018? must also be discussed</w:t>
      </w:r>
    </w:p>
  </w:comment>
  <w:comment w:id="2578" w:author="tim liptrot" w:date="2020-04-24T23:58:00Z" w:initials="tl">
    <w:p w14:paraId="08F764D5" w14:textId="7D41A4B1" w:rsidR="00950B77" w:rsidRDefault="00950B77">
      <w:pPr>
        <w:pStyle w:val="CommentText"/>
      </w:pPr>
      <w:r>
        <w:rPr>
          <w:rStyle w:val="CommentReference"/>
        </w:rPr>
        <w:annotationRef/>
      </w:r>
      <w:r>
        <w:t xml:space="preserve">This is off </w:t>
      </w:r>
      <w:proofErr w:type="gramStart"/>
      <w:r>
        <w:t>topic</w:t>
      </w:r>
      <w:proofErr w:type="gramEnd"/>
      <w:r>
        <w:t xml:space="preserve"> frankly. </w:t>
      </w:r>
      <w:proofErr w:type="gramStart"/>
      <w:r>
        <w:t>I’m</w:t>
      </w:r>
      <w:proofErr w:type="gramEnd"/>
      <w:r>
        <w:t xml:space="preserve"> not here to wander around the topic of water in Jordan, I am here to discuss why some farms were shut down and others were not. </w:t>
      </w:r>
    </w:p>
  </w:comment>
  <w:comment w:id="2572" w:author="Rev" w:date="2020-03-17T15:01:00Z" w:initials="Rev">
    <w:p w14:paraId="065D4C47" w14:textId="77777777" w:rsidR="00950B77" w:rsidRDefault="00950B77">
      <w:pPr>
        <w:pStyle w:val="CommentText"/>
      </w:pPr>
      <w:r>
        <w:rPr>
          <w:rStyle w:val="CommentReference"/>
        </w:rPr>
        <w:annotationRef/>
      </w:r>
      <w:r>
        <w:t xml:space="preserve">There is a need for </w:t>
      </w:r>
      <w:proofErr w:type="gramStart"/>
      <w:r>
        <w:t>some kind of transition</w:t>
      </w:r>
      <w:proofErr w:type="gramEnd"/>
      <w:r>
        <w:t xml:space="preserve"> paragraph</w:t>
      </w:r>
    </w:p>
    <w:p w14:paraId="35E009C4" w14:textId="77777777" w:rsidR="00950B77" w:rsidRDefault="00950B77">
      <w:pPr>
        <w:pStyle w:val="CommentText"/>
      </w:pPr>
    </w:p>
    <w:p w14:paraId="3534EC7F" w14:textId="7FF30DF5" w:rsidR="00950B77" w:rsidRDefault="00950B77">
      <w:pPr>
        <w:pStyle w:val="CommentText"/>
      </w:pPr>
      <w:r>
        <w:t>There has not yet been a discussion on what are the aquifer sin Jordan, in what they differ, and why you chose these two ones</w:t>
      </w:r>
    </w:p>
  </w:comment>
  <w:comment w:id="2573" w:author="tim liptrot" w:date="2020-03-29T16:29:00Z" w:initials="tl">
    <w:p w14:paraId="39DBF81E" w14:textId="14278084" w:rsidR="00950B77" w:rsidRDefault="00950B77">
      <w:pPr>
        <w:pStyle w:val="CommentText"/>
      </w:pPr>
      <w:r>
        <w:rPr>
          <w:rStyle w:val="CommentReference"/>
        </w:rPr>
        <w:annotationRef/>
      </w:r>
      <w:r>
        <w:t>Good point, that is needed.</w:t>
      </w:r>
    </w:p>
  </w:comment>
  <w:comment w:id="2574" w:author="tim liptrot" w:date="2020-03-29T16:30:00Z" w:initials="tl">
    <w:p w14:paraId="4A7A0924" w14:textId="46BD84F7" w:rsidR="00950B77" w:rsidRDefault="00950B77">
      <w:pPr>
        <w:pStyle w:val="CommentText"/>
      </w:pPr>
      <w:r>
        <w:rPr>
          <w:rStyle w:val="CommentReference"/>
        </w:rPr>
        <w:annotationRef/>
      </w:r>
    </w:p>
  </w:comment>
  <w:comment w:id="2581" w:author="Author" w:initials="A">
    <w:p w14:paraId="5CA803FD" w14:textId="5010D506" w:rsidR="00950B77" w:rsidRDefault="00950B77">
      <w:pPr>
        <w:pStyle w:val="CommentText"/>
      </w:pPr>
      <w:r>
        <w:rPr>
          <w:rStyle w:val="CommentReference"/>
        </w:rPr>
        <w:annotationRef/>
      </w:r>
      <w:r>
        <w:t>Reference?</w:t>
      </w:r>
    </w:p>
  </w:comment>
  <w:comment w:id="2582" w:author="Author" w:initials="A">
    <w:p w14:paraId="7ACF31DC" w14:textId="387A810F" w:rsidR="00950B77" w:rsidRDefault="00950B77">
      <w:pPr>
        <w:pStyle w:val="CommentText"/>
      </w:pPr>
      <w:r>
        <w:rPr>
          <w:rStyle w:val="CommentReference"/>
        </w:rPr>
        <w:annotationRef/>
      </w:r>
      <w:r>
        <w:t xml:space="preserve">Reference is Salameh and Gedeon, </w:t>
      </w:r>
      <w:proofErr w:type="gramStart"/>
      <w:r>
        <w:t>I’ll</w:t>
      </w:r>
      <w:proofErr w:type="gramEnd"/>
      <w:r>
        <w:t xml:space="preserve"> work on my style)</w:t>
      </w:r>
    </w:p>
  </w:comment>
  <w:comment w:id="2583" w:author="Rev" w:date="2020-03-17T15:02:00Z" w:initials="Rev">
    <w:p w14:paraId="42DECB25" w14:textId="4592DD03" w:rsidR="00950B77" w:rsidRDefault="00950B77">
      <w:pPr>
        <w:pStyle w:val="CommentText"/>
      </w:pPr>
      <w:r>
        <w:rPr>
          <w:rStyle w:val="CommentReference"/>
        </w:rPr>
        <w:annotationRef/>
      </w:r>
      <w:r>
        <w:t>check</w:t>
      </w:r>
    </w:p>
  </w:comment>
  <w:comment w:id="2586" w:author="Author" w:initials="A">
    <w:p w14:paraId="53E5A863" w14:textId="26927F72" w:rsidR="00950B77" w:rsidRDefault="00950B77">
      <w:pPr>
        <w:pStyle w:val="CommentText"/>
      </w:pPr>
      <w:r>
        <w:rPr>
          <w:rStyle w:val="CommentReference"/>
        </w:rPr>
        <w:annotationRef/>
      </w:r>
      <w:r>
        <w:t>reference</w:t>
      </w:r>
    </w:p>
  </w:comment>
  <w:comment w:id="2588" w:author="Author" w:initials="A">
    <w:p w14:paraId="5D2FF2C8" w14:textId="18A18EA1" w:rsidR="00950B77" w:rsidRDefault="00950B77">
      <w:pPr>
        <w:pStyle w:val="CommentText"/>
      </w:pPr>
      <w:r>
        <w:rPr>
          <w:rStyle w:val="CommentReference"/>
        </w:rPr>
        <w:annotationRef/>
      </w:r>
      <w:proofErr w:type="spellStart"/>
      <w:r>
        <w:t>refernce</w:t>
      </w:r>
      <w:proofErr w:type="spellEnd"/>
      <w:r>
        <w:t>. Big number.</w:t>
      </w:r>
    </w:p>
  </w:comment>
  <w:comment w:id="2589" w:author="tim liptrot" w:date="2020-04-28T13:22:00Z" w:initials="tl">
    <w:p w14:paraId="3C8A9E73" w14:textId="703D2277" w:rsidR="00950B77" w:rsidRDefault="00950B77">
      <w:pPr>
        <w:pStyle w:val="CommentText"/>
      </w:pPr>
      <w:r>
        <w:rPr>
          <w:rStyle w:val="CommentReference"/>
        </w:rPr>
        <w:annotationRef/>
      </w:r>
      <w:r>
        <w:t>Yeah that is from that press release they did when it was briefly shut down, I believe</w:t>
      </w:r>
    </w:p>
  </w:comment>
  <w:comment w:id="2590" w:author="Rev" w:date="2020-03-17T15:03:00Z" w:initials="Rev">
    <w:p w14:paraId="343B2174" w14:textId="77777777" w:rsidR="00950B77" w:rsidRDefault="00950B77">
      <w:pPr>
        <w:pStyle w:val="CommentText"/>
      </w:pPr>
      <w:r>
        <w:rPr>
          <w:rStyle w:val="CommentReference"/>
        </w:rPr>
        <w:annotationRef/>
      </w:r>
      <w:r>
        <w:t>gives also absolute numbers</w:t>
      </w:r>
    </w:p>
    <w:p w14:paraId="5B7F3DC6" w14:textId="77777777" w:rsidR="00950B77" w:rsidRDefault="00950B77">
      <w:pPr>
        <w:pStyle w:val="CommentText"/>
      </w:pPr>
      <w:r>
        <w:t>there is a need, somewhere, to describe the current water sources of water supply for Amman, to put these transfers in perspective</w:t>
      </w:r>
    </w:p>
  </w:comment>
  <w:comment w:id="2591" w:author="tim liptrot" w:date="2020-03-29T16:30:00Z" w:initials="tl">
    <w:p w14:paraId="4047BC25" w14:textId="454697CF" w:rsidR="00950B77" w:rsidRDefault="00950B77">
      <w:pPr>
        <w:pStyle w:val="CommentText"/>
      </w:pPr>
      <w:r>
        <w:rPr>
          <w:rStyle w:val="CommentReference"/>
        </w:rPr>
        <w:annotationRef/>
      </w:r>
      <w:r>
        <w:t>Yes, I should include that information. Good point.</w:t>
      </w:r>
    </w:p>
  </w:comment>
  <w:comment w:id="2592" w:author="tim liptrot" w:date="2020-03-29T16:30:00Z" w:initials="tl">
    <w:p w14:paraId="403AAB47" w14:textId="25C99CC9" w:rsidR="00950B77" w:rsidRDefault="00950B77">
      <w:pPr>
        <w:pStyle w:val="CommentText"/>
      </w:pPr>
      <w:r>
        <w:rPr>
          <w:rStyle w:val="CommentReference"/>
        </w:rPr>
        <w:annotationRef/>
      </w:r>
    </w:p>
  </w:comment>
  <w:comment w:id="2599" w:author="Author" w:initials="A">
    <w:p w14:paraId="30C91B53" w14:textId="467F8DAE" w:rsidR="00950B77" w:rsidRDefault="00950B77">
      <w:pPr>
        <w:pStyle w:val="CommentText"/>
      </w:pPr>
      <w:r>
        <w:rPr>
          <w:rStyle w:val="CommentReference"/>
        </w:rPr>
        <w:annotationRef/>
      </w:r>
      <w:r>
        <w:t>References in this paragraph not enough.</w:t>
      </w:r>
    </w:p>
  </w:comment>
  <w:comment w:id="2600" w:author="Author" w:initials="A">
    <w:p w14:paraId="4EB5FA2F" w14:textId="26249AB9" w:rsidR="00950B77" w:rsidRDefault="00950B77">
      <w:pPr>
        <w:pStyle w:val="CommentText"/>
      </w:pPr>
      <w:r>
        <w:rPr>
          <w:rStyle w:val="CommentReference"/>
        </w:rPr>
        <w:annotationRef/>
      </w:r>
      <w:r>
        <w:t xml:space="preserve">Agreed. The </w:t>
      </w:r>
      <w:proofErr w:type="gramStart"/>
      <w:r>
        <w:t>high quality</w:t>
      </w:r>
      <w:proofErr w:type="gramEnd"/>
      <w:r>
        <w:t xml:space="preserve"> statement was made by the ministry water planning people.</w:t>
      </w:r>
    </w:p>
  </w:comment>
  <w:comment w:id="2606" w:author="Author" w:initials="A">
    <w:p w14:paraId="266B315E" w14:textId="61E117B0" w:rsidR="00950B77" w:rsidRDefault="00950B77">
      <w:pPr>
        <w:pStyle w:val="CommentText"/>
      </w:pPr>
      <w:r>
        <w:rPr>
          <w:rStyle w:val="CommentReference"/>
        </w:rPr>
        <w:annotationRef/>
      </w:r>
      <w:r>
        <w:t>When was this? In Jordan? Lacks precision</w:t>
      </w:r>
    </w:p>
  </w:comment>
  <w:comment w:id="2605" w:author="Rev" w:date="2020-03-17T15:07:00Z" w:initials="Rev">
    <w:p w14:paraId="10B6BA8D" w14:textId="77777777" w:rsidR="00950B77" w:rsidRDefault="00950B77" w:rsidP="00207803">
      <w:pPr>
        <w:pStyle w:val="CommentText"/>
      </w:pPr>
      <w:r>
        <w:rPr>
          <w:rStyle w:val="CommentReference"/>
        </w:rPr>
        <w:annotationRef/>
      </w:r>
      <w:r>
        <w:t>?? and the Green revolution made it possible?</w:t>
      </w:r>
    </w:p>
    <w:p w14:paraId="4D1F6D24" w14:textId="77777777" w:rsidR="00950B77" w:rsidRDefault="00950B77" w:rsidP="00207803">
      <w:pPr>
        <w:pStyle w:val="CommentText"/>
      </w:pPr>
    </w:p>
    <w:p w14:paraId="49AAE794" w14:textId="77777777" w:rsidR="00950B77" w:rsidRDefault="00950B77" w:rsidP="00207803">
      <w:pPr>
        <w:pStyle w:val="CommentText"/>
      </w:pPr>
      <w:r>
        <w:t>If you are referring to irrigation, then just say 'irrigation' (not much to do with the GR)</w:t>
      </w:r>
    </w:p>
  </w:comment>
  <w:comment w:id="2607" w:author="Author" w:initials="A">
    <w:p w14:paraId="65506ABF" w14:textId="24C4DE22" w:rsidR="00950B77" w:rsidRDefault="00950B77">
      <w:pPr>
        <w:pStyle w:val="CommentText"/>
      </w:pPr>
      <w:r>
        <w:rPr>
          <w:rStyle w:val="CommentReference"/>
        </w:rPr>
        <w:annotationRef/>
      </w:r>
      <w:r>
        <w:t xml:space="preserve">Yeah, and the clause </w:t>
      </w:r>
      <w:proofErr w:type="gramStart"/>
      <w:r>
        <w:t>doesn’t</w:t>
      </w:r>
      <w:proofErr w:type="gramEnd"/>
      <w:r>
        <w:t xml:space="preserve"> do much for us. </w:t>
      </w:r>
      <w:proofErr w:type="spellStart"/>
      <w:r>
        <w:t>yeeted</w:t>
      </w:r>
      <w:proofErr w:type="spellEnd"/>
    </w:p>
  </w:comment>
  <w:comment w:id="2613" w:author="Author" w:initials="A">
    <w:p w14:paraId="135696CD" w14:textId="37309794" w:rsidR="00950B77" w:rsidRDefault="00950B77">
      <w:pPr>
        <w:pStyle w:val="CommentText"/>
      </w:pPr>
      <w:r>
        <w:rPr>
          <w:rStyle w:val="CommentReference"/>
        </w:rPr>
        <w:annotationRef/>
      </w:r>
      <w:r>
        <w:t>How much land? What type of agriculture. Case description here missing details.</w:t>
      </w:r>
    </w:p>
  </w:comment>
  <w:comment w:id="2614" w:author="Author" w:initials="A">
    <w:p w14:paraId="248071EC" w14:textId="67639E5D" w:rsidR="00950B77" w:rsidRDefault="00950B77">
      <w:pPr>
        <w:pStyle w:val="CommentText"/>
      </w:pPr>
      <w:r>
        <w:rPr>
          <w:rStyle w:val="CommentReference"/>
        </w:rPr>
        <w:annotationRef/>
      </w:r>
      <w:r>
        <w:t xml:space="preserve">Good question, I have two figures on that. We do not actually know how </w:t>
      </w:r>
    </w:p>
  </w:comment>
  <w:comment w:id="2622" w:author="Rev" w:date="2020-03-17T15:22:00Z" w:initials="Rev">
    <w:p w14:paraId="27AD72D8" w14:textId="7BBEB7C8" w:rsidR="00950B77" w:rsidRDefault="00950B77" w:rsidP="00494405">
      <w:pPr>
        <w:pStyle w:val="CommentText"/>
      </w:pPr>
      <w:r>
        <w:rPr>
          <w:rStyle w:val="CommentReference"/>
        </w:rPr>
        <w:annotationRef/>
      </w:r>
      <w:r>
        <w:t>This is related to the war in Iraq and the demand from the US Army; any insight on how such an opportunity maybe overrode obligations?</w:t>
      </w:r>
    </w:p>
  </w:comment>
  <w:comment w:id="2623" w:author="tim liptrot" w:date="2020-03-29T16:32:00Z" w:initials="tl">
    <w:p w14:paraId="60D86C68" w14:textId="585D546C" w:rsidR="00950B77" w:rsidRDefault="00950B77">
      <w:pPr>
        <w:pStyle w:val="CommentText"/>
      </w:pPr>
      <w:r>
        <w:rPr>
          <w:rStyle w:val="CommentReference"/>
        </w:rPr>
        <w:annotationRef/>
      </w:r>
      <w:r>
        <w:t xml:space="preserve">We know a bit about it from the testimony of Hazem Al-Nasser. </w:t>
      </w:r>
      <w:proofErr w:type="gramStart"/>
      <w:r>
        <w:t>Basically</w:t>
      </w:r>
      <w:proofErr w:type="gramEnd"/>
      <w:r>
        <w:t xml:space="preserve"> the </w:t>
      </w:r>
      <w:proofErr w:type="spellStart"/>
      <w:r>
        <w:t>famrers</w:t>
      </w:r>
      <w:proofErr w:type="spellEnd"/>
      <w:r>
        <w:t xml:space="preserve"> down there paid unusually high taxes as land rent (part of the contract), so the finance ministry did not want to shut them down. This is probably why everyone allowed the change to exportable cash crops.</w:t>
      </w:r>
    </w:p>
  </w:comment>
  <w:comment w:id="2624" w:author="tim liptrot" w:date="2020-05-04T12:23:00Z" w:initials="tl">
    <w:p w14:paraId="1DB448AB" w14:textId="11374080" w:rsidR="00950B77" w:rsidRDefault="00950B77">
      <w:pPr>
        <w:pStyle w:val="CommentText"/>
      </w:pPr>
      <w:r>
        <w:rPr>
          <w:rStyle w:val="CommentReference"/>
        </w:rPr>
        <w:annotationRef/>
      </w:r>
      <w:r>
        <w:t>Who cares!</w:t>
      </w:r>
    </w:p>
  </w:comment>
  <w:comment w:id="2640" w:author="Rev" w:date="2020-03-17T15:24:00Z" w:initials="Rev">
    <w:p w14:paraId="6F51426C" w14:textId="77777777" w:rsidR="00950B77" w:rsidRDefault="00950B77">
      <w:pPr>
        <w:pStyle w:val="CommentText"/>
      </w:pPr>
      <w:r>
        <w:rPr>
          <w:rStyle w:val="CommentReference"/>
        </w:rPr>
        <w:annotationRef/>
      </w:r>
      <w:r>
        <w:t>?</w:t>
      </w:r>
    </w:p>
    <w:p w14:paraId="30D3D355" w14:textId="762DE1E6" w:rsidR="00950B77" w:rsidRDefault="00950B77">
      <w:pPr>
        <w:pStyle w:val="CommentText"/>
      </w:pPr>
      <w:r>
        <w:t>Source?</w:t>
      </w:r>
    </w:p>
  </w:comment>
  <w:comment w:id="2641" w:author="tim liptrot" w:date="2020-03-29T16:33:00Z" w:initials="tl">
    <w:p w14:paraId="0F7C98FE" w14:textId="04FACEF2" w:rsidR="00950B77" w:rsidRDefault="00950B77">
      <w:pPr>
        <w:pStyle w:val="CommentText"/>
      </w:pPr>
      <w:r>
        <w:rPr>
          <w:rStyle w:val="CommentReference"/>
        </w:rPr>
        <w:annotationRef/>
      </w:r>
      <w:r>
        <w:t xml:space="preserve">We got to visit it. </w:t>
      </w:r>
      <w:proofErr w:type="gramStart"/>
      <w:r>
        <w:t>There’s</w:t>
      </w:r>
      <w:proofErr w:type="gramEnd"/>
      <w:r>
        <w:t xml:space="preserve"> the interior ministry </w:t>
      </w:r>
      <w:proofErr w:type="spellStart"/>
      <w:r>
        <w:t>penion</w:t>
      </w:r>
      <w:proofErr w:type="spellEnd"/>
      <w:r>
        <w:t xml:space="preserve"> fund operating farms out there. </w:t>
      </w:r>
      <w:proofErr w:type="gramStart"/>
      <w:r>
        <w:t>It’s</w:t>
      </w:r>
      <w:proofErr w:type="gramEnd"/>
      <w:r>
        <w:t xml:space="preserve"> weird.</w:t>
      </w:r>
    </w:p>
  </w:comment>
  <w:comment w:id="2642" w:author="Author" w:initials="A">
    <w:p w14:paraId="01D0735D" w14:textId="7A8AC0EE" w:rsidR="00950B77" w:rsidRDefault="00950B77">
      <w:pPr>
        <w:pStyle w:val="CommentText"/>
      </w:pPr>
      <w:r>
        <w:rPr>
          <w:rStyle w:val="CommentReference"/>
        </w:rPr>
        <w:annotationRef/>
      </w:r>
      <w:r>
        <w:t xml:space="preserve">Great if a comparison could be made, or more directly. This would make the paper sharper and more interesting. </w:t>
      </w:r>
    </w:p>
  </w:comment>
  <w:comment w:id="2643" w:author="Rev" w:date="2020-03-17T15:24:00Z" w:initials="Rev">
    <w:p w14:paraId="3FAADACC" w14:textId="1377F847" w:rsidR="00950B77" w:rsidRDefault="00950B77">
      <w:pPr>
        <w:pStyle w:val="CommentText"/>
      </w:pPr>
      <w:r>
        <w:rPr>
          <w:rStyle w:val="CommentReference"/>
        </w:rPr>
        <w:annotationRef/>
      </w:r>
      <w:r>
        <w:t>Are they concerned by the transfer?</w:t>
      </w:r>
    </w:p>
  </w:comment>
  <w:comment w:id="2644" w:author="tim liptrot" w:date="2020-03-29T16:34:00Z" w:initials="tl">
    <w:p w14:paraId="24E1C9DF" w14:textId="6DC1978A" w:rsidR="00950B77" w:rsidRDefault="00950B77">
      <w:pPr>
        <w:pStyle w:val="CommentText"/>
      </w:pPr>
      <w:r>
        <w:rPr>
          <w:rStyle w:val="CommentReference"/>
        </w:rPr>
        <w:annotationRef/>
      </w:r>
      <w:r>
        <w:t>Yes, they were very unhappy with it. Although they kept their own farms, they lost other opportunities. I</w:t>
      </w:r>
    </w:p>
  </w:comment>
  <w:comment w:id="2648" w:author="Author" w:initials="A">
    <w:p w14:paraId="4601145C" w14:textId="26B0CD38" w:rsidR="00950B77" w:rsidRDefault="00950B77">
      <w:pPr>
        <w:pStyle w:val="CommentText"/>
      </w:pPr>
      <w:r>
        <w:rPr>
          <w:rStyle w:val="CommentReference"/>
        </w:rPr>
        <w:annotationRef/>
      </w:r>
      <w:r>
        <w:t>Estimates? How much? Lacks precision.</w:t>
      </w:r>
    </w:p>
  </w:comment>
  <w:comment w:id="2649" w:author="Author" w:initials="A">
    <w:p w14:paraId="26D10A0F" w14:textId="6C9433B0" w:rsidR="00950B77" w:rsidRDefault="00950B77">
      <w:pPr>
        <w:pStyle w:val="CommentText"/>
      </w:pPr>
      <w:r>
        <w:rPr>
          <w:rStyle w:val="CommentReference"/>
        </w:rPr>
        <w:annotationRef/>
      </w:r>
      <w:r>
        <w:t>?</w:t>
      </w:r>
    </w:p>
  </w:comment>
  <w:comment w:id="2650" w:author="Author" w:initials="A">
    <w:p w14:paraId="0C8FE4D2" w14:textId="2C778FB2" w:rsidR="00950B77" w:rsidRDefault="00950B77">
      <w:pPr>
        <w:pStyle w:val="CommentText"/>
      </w:pPr>
      <w:r>
        <w:rPr>
          <w:rStyle w:val="CommentReference"/>
        </w:rPr>
        <w:annotationRef/>
      </w:r>
      <w:r>
        <w:t>Political stability, presumably. It always has been</w:t>
      </w:r>
    </w:p>
  </w:comment>
  <w:comment w:id="2651" w:author="Author" w:initials="A">
    <w:p w14:paraId="0016215F" w14:textId="7A19FB5D" w:rsidR="00950B77" w:rsidRDefault="00950B77">
      <w:pPr>
        <w:pStyle w:val="CommentText"/>
      </w:pPr>
      <w:r>
        <w:rPr>
          <w:rStyle w:val="CommentReference"/>
        </w:rPr>
        <w:annotationRef/>
      </w:r>
      <w:r>
        <w:t>This footnote should be added to the main text way earlier as a clarification that is relevant for the theoretical framework of this paper. The same should be done for the concept ‘city’</w:t>
      </w:r>
    </w:p>
  </w:comment>
  <w:comment w:id="2658" w:author="Author" w:initials="A">
    <w:p w14:paraId="51CD062F" w14:textId="64EB9946" w:rsidR="00950B77" w:rsidRDefault="00950B77">
      <w:pPr>
        <w:pStyle w:val="CommentText"/>
      </w:pPr>
      <w:r>
        <w:rPr>
          <w:rStyle w:val="CommentReference"/>
        </w:rPr>
        <w:annotationRef/>
      </w:r>
      <w:r>
        <w:t>Word not appropriate (tense is past).</w:t>
      </w:r>
    </w:p>
  </w:comment>
  <w:comment w:id="2662" w:author="Author" w:initials="A">
    <w:p w14:paraId="3D640B11" w14:textId="13635431" w:rsidR="00950B77" w:rsidRDefault="00950B77">
      <w:pPr>
        <w:pStyle w:val="CommentText"/>
      </w:pPr>
      <w:r>
        <w:rPr>
          <w:rStyle w:val="CommentReference"/>
        </w:rPr>
        <w:annotationRef/>
      </w:r>
      <w:proofErr w:type="gramStart"/>
      <w:r>
        <w:t>So</w:t>
      </w:r>
      <w:proofErr w:type="gramEnd"/>
      <w:r>
        <w:t xml:space="preserve"> who paid? Not clear.</w:t>
      </w:r>
    </w:p>
  </w:comment>
  <w:comment w:id="2663" w:author="Author" w:initials="A">
    <w:p w14:paraId="4CBA85E1" w14:textId="681BD146" w:rsidR="00950B77" w:rsidRDefault="00950B77">
      <w:pPr>
        <w:pStyle w:val="CommentText"/>
      </w:pPr>
      <w:r>
        <w:rPr>
          <w:rStyle w:val="CommentReference"/>
        </w:rPr>
        <w:annotationRef/>
      </w:r>
      <w:r>
        <w:t xml:space="preserve">Mainly the </w:t>
      </w:r>
      <w:proofErr w:type="gramStart"/>
      <w:r>
        <w:t>Jordanians</w:t>
      </w:r>
      <w:proofErr w:type="gramEnd"/>
      <w:r>
        <w:t xml:space="preserve"> I think. </w:t>
      </w:r>
      <w:proofErr w:type="gramStart"/>
      <w:r>
        <w:t>That’s</w:t>
      </w:r>
      <w:proofErr w:type="gramEnd"/>
      <w:r>
        <w:t xml:space="preserve"> been strangely difficult to research.</w:t>
      </w:r>
    </w:p>
  </w:comment>
  <w:comment w:id="2666" w:author="Author" w:initials="A">
    <w:p w14:paraId="4CCF40EF" w14:textId="667CC039" w:rsidR="00950B77" w:rsidRDefault="00950B77">
      <w:pPr>
        <w:pStyle w:val="CommentText"/>
      </w:pPr>
      <w:r>
        <w:rPr>
          <w:rStyle w:val="CommentReference"/>
        </w:rPr>
        <w:annotationRef/>
      </w:r>
      <w:r>
        <w:t xml:space="preserve">How many? Who interviewed? </w:t>
      </w:r>
    </w:p>
  </w:comment>
  <w:comment w:id="2667" w:author="Author" w:initials="A">
    <w:p w14:paraId="64A193C5" w14:textId="467C1D77" w:rsidR="00950B77" w:rsidRDefault="00950B77">
      <w:pPr>
        <w:pStyle w:val="CommentText"/>
      </w:pPr>
      <w:r>
        <w:rPr>
          <w:rStyle w:val="CommentReference"/>
        </w:rPr>
        <w:annotationRef/>
      </w:r>
      <w:r>
        <w:t>Reference not in list.</w:t>
      </w:r>
    </w:p>
  </w:comment>
  <w:comment w:id="2668" w:author="Author" w:initials="A">
    <w:p w14:paraId="22834868" w14:textId="4307B680" w:rsidR="00950B77" w:rsidRDefault="00950B77">
      <w:pPr>
        <w:pStyle w:val="CommentText"/>
      </w:pPr>
      <w:r>
        <w:rPr>
          <w:rStyle w:val="CommentReference"/>
        </w:rPr>
        <w:annotationRef/>
      </w:r>
      <w:r>
        <w:t>Reference? Source?</w:t>
      </w:r>
    </w:p>
  </w:comment>
  <w:comment w:id="2671" w:author="Rev" w:date="2020-03-17T17:23:00Z" w:initials="Rev">
    <w:p w14:paraId="31D5565D" w14:textId="49E5342F" w:rsidR="00950B77" w:rsidRDefault="00950B77" w:rsidP="000942DF">
      <w:pPr>
        <w:pStyle w:val="CommentText"/>
      </w:pPr>
      <w:r>
        <w:rPr>
          <w:rStyle w:val="CommentReference"/>
        </w:rPr>
        <w:annotationRef/>
      </w:r>
      <w:r>
        <w:t xml:space="preserve">Not </w:t>
      </w:r>
      <w:proofErr w:type="spellStart"/>
      <w:r>
        <w:t>neeed</w:t>
      </w:r>
      <w:proofErr w:type="spellEnd"/>
    </w:p>
    <w:p w14:paraId="1A1BE37C" w14:textId="0B7D45E4" w:rsidR="00950B77" w:rsidRDefault="00950B77" w:rsidP="000942DF">
      <w:pPr>
        <w:pStyle w:val="CommentText"/>
      </w:pPr>
      <w:r>
        <w:t xml:space="preserve">(this expression has no </w:t>
      </w:r>
      <w:proofErr w:type="gramStart"/>
      <w:r>
        <w:t>particular originality</w:t>
      </w:r>
      <w:proofErr w:type="gramEnd"/>
      <w:r>
        <w:t>)</w:t>
      </w:r>
    </w:p>
  </w:comment>
  <w:comment w:id="2672" w:author="tim liptrot" w:date="2020-03-29T16:34:00Z" w:initials="tl">
    <w:p w14:paraId="36DF6931" w14:textId="5342CD00" w:rsidR="00950B77" w:rsidRDefault="00950B77">
      <w:pPr>
        <w:pStyle w:val="CommentText"/>
      </w:pPr>
      <w:r>
        <w:rPr>
          <w:rStyle w:val="CommentReference"/>
        </w:rPr>
        <w:annotationRef/>
      </w:r>
      <w:r>
        <w:t>Fair point</w:t>
      </w:r>
    </w:p>
  </w:comment>
  <w:comment w:id="2680" w:author="Author" w:initials="A">
    <w:p w14:paraId="73D582C6" w14:textId="0C19308E" w:rsidR="00950B77" w:rsidRDefault="00950B77">
      <w:pPr>
        <w:pStyle w:val="CommentText"/>
      </w:pPr>
      <w:r>
        <w:rPr>
          <w:rStyle w:val="CommentReference"/>
        </w:rPr>
        <w:annotationRef/>
      </w:r>
      <w:r>
        <w:t xml:space="preserve">How? This </w:t>
      </w:r>
      <w:proofErr w:type="gramStart"/>
      <w:r>
        <w:t>hasn’t</w:t>
      </w:r>
      <w:proofErr w:type="gramEnd"/>
      <w:r>
        <w:t xml:space="preserve"> been developed</w:t>
      </w:r>
    </w:p>
  </w:comment>
  <w:comment w:id="2681" w:author="tim liptrot" w:date="2020-05-04T12:27:00Z" w:initials="tl">
    <w:p w14:paraId="14FBDE54" w14:textId="51B0E811" w:rsidR="00950B77" w:rsidRDefault="00950B77">
      <w:pPr>
        <w:pStyle w:val="CommentText"/>
      </w:pPr>
      <w:r>
        <w:rPr>
          <w:rStyle w:val="CommentReference"/>
        </w:rPr>
        <w:annotationRef/>
      </w:r>
      <w:r>
        <w:t>I believe it now has been developed above</w:t>
      </w:r>
    </w:p>
  </w:comment>
  <w:comment w:id="2673" w:author="Rev" w:date="2020-03-17T17:24:00Z" w:initials="Rev">
    <w:p w14:paraId="26BDFB63" w14:textId="77777777" w:rsidR="00950B77" w:rsidRDefault="00950B77">
      <w:pPr>
        <w:pStyle w:val="CommentText"/>
      </w:pPr>
      <w:r>
        <w:rPr>
          <w:rStyle w:val="CommentReference"/>
        </w:rPr>
        <w:annotationRef/>
      </w:r>
      <w:r>
        <w:t>Unsound remark I sound</w:t>
      </w:r>
    </w:p>
    <w:p w14:paraId="661E892A" w14:textId="5D26A60D" w:rsidR="00950B77" w:rsidRDefault="00950B77">
      <w:pPr>
        <w:pStyle w:val="CommentText"/>
      </w:pPr>
      <w:r>
        <w:t xml:space="preserve">Since there are 4 big users only, a 'ban' means nothing. And </w:t>
      </w:r>
      <w:proofErr w:type="gramStart"/>
      <w:r>
        <w:t>indeed</w:t>
      </w:r>
      <w:proofErr w:type="gramEnd"/>
      <w:r>
        <w:t xml:space="preserve"> it was applied for the rest of the country.</w:t>
      </w:r>
    </w:p>
  </w:comment>
  <w:comment w:id="2674" w:author="tim liptrot" w:date="2020-03-29T16:35:00Z" w:initials="tl">
    <w:p w14:paraId="3F78095F" w14:textId="77777777" w:rsidR="00950B77" w:rsidRDefault="00950B77">
      <w:pPr>
        <w:pStyle w:val="CommentText"/>
      </w:pPr>
      <w:r>
        <w:rPr>
          <w:rStyle w:val="CommentReference"/>
        </w:rPr>
        <w:annotationRef/>
      </w:r>
      <w:proofErr w:type="gramStart"/>
      <w:r>
        <w:t>Yeah</w:t>
      </w:r>
      <w:proofErr w:type="gramEnd"/>
      <w:r>
        <w:t xml:space="preserve"> I agree with that argument. I am trying to talk about the failure of the early demand reduction policies across Jordan</w:t>
      </w:r>
    </w:p>
    <w:p w14:paraId="44BF6951" w14:textId="29149098" w:rsidR="00950B77" w:rsidRDefault="00950B77">
      <w:pPr>
        <w:pStyle w:val="CommentText"/>
      </w:pPr>
      <w:r>
        <w:t xml:space="preserve">Wait no. </w:t>
      </w:r>
      <w:proofErr w:type="gramStart"/>
      <w:r>
        <w:t>Yes</w:t>
      </w:r>
      <w:proofErr w:type="gramEnd"/>
      <w:r>
        <w:t xml:space="preserve"> wells were banned but the ban was not effective. That is the key difference. You </w:t>
      </w:r>
      <w:proofErr w:type="spellStart"/>
      <w:proofErr w:type="gramStart"/>
      <w:r>
        <w:t>cant</w:t>
      </w:r>
      <w:proofErr w:type="spellEnd"/>
      <w:proofErr w:type="gramEnd"/>
      <w:r>
        <w:t xml:space="preserve"> be like oh the government commanded this, so it happened.</w:t>
      </w:r>
    </w:p>
  </w:comment>
  <w:comment w:id="2686" w:author="Author" w:initials="A">
    <w:p w14:paraId="0DA710FA" w14:textId="39668A8F" w:rsidR="00950B77" w:rsidRDefault="00950B77">
      <w:pPr>
        <w:pStyle w:val="CommentText"/>
      </w:pPr>
      <w:r>
        <w:rPr>
          <w:rStyle w:val="CommentReference"/>
        </w:rPr>
        <w:annotationRef/>
      </w:r>
      <w:proofErr w:type="spellStart"/>
      <w:r>
        <w:t>Gw</w:t>
      </w:r>
      <w:proofErr w:type="spellEnd"/>
      <w:r>
        <w:t xml:space="preserve"> use? </w:t>
      </w:r>
    </w:p>
  </w:comment>
  <w:comment w:id="2683" w:author="Rev" w:date="2020-03-17T17:27:00Z" w:initials="Rev">
    <w:p w14:paraId="4EFA1CF7" w14:textId="41CC3827" w:rsidR="00950B77" w:rsidRDefault="00950B77">
      <w:pPr>
        <w:pStyle w:val="CommentText"/>
      </w:pPr>
      <w:r>
        <w:rPr>
          <w:rStyle w:val="CommentReference"/>
        </w:rPr>
        <w:annotationRef/>
      </w:r>
      <w:r>
        <w:t xml:space="preserve">This seems to be pertinent for the second </w:t>
      </w:r>
      <w:proofErr w:type="gramStart"/>
      <w:r>
        <w:t>case?</w:t>
      </w:r>
      <w:proofErr w:type="gramEnd"/>
    </w:p>
    <w:p w14:paraId="5293129F" w14:textId="2021BF19" w:rsidR="00950B77" w:rsidRDefault="00950B77">
      <w:pPr>
        <w:pStyle w:val="CommentText"/>
      </w:pPr>
    </w:p>
    <w:p w14:paraId="49ACF434" w14:textId="12942B51" w:rsidR="00950B77" w:rsidRDefault="00950B77">
      <w:pPr>
        <w:pStyle w:val="CommentText"/>
      </w:pPr>
      <w:r>
        <w:t>Do we have here a 'coalition of actors'? or only 4 companies?</w:t>
      </w:r>
    </w:p>
    <w:p w14:paraId="594E77D9" w14:textId="141DEAD0" w:rsidR="00950B77" w:rsidRDefault="00950B77">
      <w:pPr>
        <w:pStyle w:val="CommentText"/>
      </w:pPr>
      <w:r>
        <w:t xml:space="preserve">(other users elsewhere would rather be happy that </w:t>
      </w:r>
      <w:proofErr w:type="spellStart"/>
      <w:r>
        <w:t>Disi</w:t>
      </w:r>
      <w:proofErr w:type="spellEnd"/>
      <w:r>
        <w:t xml:space="preserve"> is targeted, relieving the pressure on them)</w:t>
      </w:r>
    </w:p>
  </w:comment>
  <w:comment w:id="2684" w:author="tim liptrot" w:date="2020-05-04T12:27:00Z" w:initials="tl">
    <w:p w14:paraId="3A1C0113" w14:textId="0E97B616" w:rsidR="00950B77" w:rsidRDefault="00950B77" w:rsidP="00E349B3">
      <w:pPr>
        <w:pStyle w:val="CommentText"/>
      </w:pPr>
      <w:r>
        <w:rPr>
          <w:rStyle w:val="CommentReference"/>
        </w:rPr>
        <w:annotationRef/>
      </w:r>
      <w:r>
        <w:t xml:space="preserve">Both are good points. It is possible that without the </w:t>
      </w:r>
      <w:proofErr w:type="spellStart"/>
      <w:r>
        <w:t>Disi</w:t>
      </w:r>
      <w:proofErr w:type="spellEnd"/>
      <w:r>
        <w:t xml:space="preserve"> as an alternate source, the northern licensing and tariffs might have become stricter, but counterfactuals are unreliable. The MWI is now both advancing the licensing/tariffs and exploring a new southern aquifer (</w:t>
      </w:r>
      <w:proofErr w:type="spellStart"/>
      <w:r>
        <w:t>khansbeib</w:t>
      </w:r>
      <w:proofErr w:type="spellEnd"/>
      <w:r>
        <w:t>). I will put this in discussion.</w:t>
      </w:r>
    </w:p>
    <w:p w14:paraId="6D312C4D" w14:textId="5F137683" w:rsidR="00950B77" w:rsidRDefault="00950B77" w:rsidP="00E349B3">
      <w:pPr>
        <w:pStyle w:val="CommentText"/>
      </w:pPr>
    </w:p>
    <w:p w14:paraId="08B66220" w14:textId="754620BB" w:rsidR="00950B77" w:rsidRDefault="00950B77" w:rsidP="00E349B3">
      <w:pPr>
        <w:pStyle w:val="CommentText"/>
      </w:pPr>
      <w:r>
        <w:t xml:space="preserve">The second point is also cool. I will add this to the </w:t>
      </w:r>
      <w:proofErr w:type="spellStart"/>
      <w:r>
        <w:t>Disi</w:t>
      </w:r>
      <w:proofErr w:type="spellEnd"/>
      <w:r>
        <w:t xml:space="preserve"> section.</w:t>
      </w:r>
    </w:p>
    <w:p w14:paraId="3372A27A" w14:textId="77777777" w:rsidR="00950B77" w:rsidRDefault="00950B77" w:rsidP="00E349B3">
      <w:pPr>
        <w:pStyle w:val="CommentText"/>
      </w:pPr>
    </w:p>
    <w:p w14:paraId="0AC3C16D" w14:textId="7B7E32E0" w:rsidR="00950B77" w:rsidRDefault="00950B77" w:rsidP="00E349B3">
      <w:pPr>
        <w:pStyle w:val="CommentText"/>
      </w:pPr>
    </w:p>
  </w:comment>
  <w:comment w:id="2687" w:author="Author" w:initials="A">
    <w:p w14:paraId="3D686824" w14:textId="18D75AD5" w:rsidR="00950B77" w:rsidRDefault="00950B77">
      <w:pPr>
        <w:pStyle w:val="CommentText"/>
      </w:pPr>
      <w:r>
        <w:rPr>
          <w:rStyle w:val="CommentReference"/>
        </w:rPr>
        <w:annotationRef/>
      </w:r>
      <w:r>
        <w:t>Reference missing here.</w:t>
      </w:r>
    </w:p>
  </w:comment>
  <w:comment w:id="2688" w:author="Rev" w:date="2020-03-17T17:28:00Z" w:initials="Rev">
    <w:p w14:paraId="049E8005" w14:textId="1DBA65FB" w:rsidR="00950B77" w:rsidRDefault="00950B77" w:rsidP="002C69A4">
      <w:pPr>
        <w:pStyle w:val="CommentText"/>
      </w:pPr>
      <w:r>
        <w:rPr>
          <w:rStyle w:val="CommentReference"/>
        </w:rPr>
        <w:annotationRef/>
      </w:r>
      <w:r>
        <w:t>Or close the farms? (confusing §)</w:t>
      </w:r>
    </w:p>
  </w:comment>
  <w:comment w:id="2689" w:author="tim liptrot" w:date="2020-05-04T12:28:00Z" w:initials="tl">
    <w:p w14:paraId="2E0C5106" w14:textId="30FD0967" w:rsidR="00950B77" w:rsidRDefault="00950B77">
      <w:pPr>
        <w:pStyle w:val="CommentText"/>
      </w:pPr>
      <w:r>
        <w:rPr>
          <w:rStyle w:val="CommentReference"/>
        </w:rPr>
        <w:annotationRef/>
      </w:r>
      <w:r>
        <w:t xml:space="preserve">Closing the farms. This is clear in the </w:t>
      </w:r>
      <w:proofErr w:type="spellStart"/>
      <w:r>
        <w:t>rewite</w:t>
      </w:r>
      <w:proofErr w:type="spellEnd"/>
    </w:p>
  </w:comment>
  <w:comment w:id="2690" w:author="Rev" w:date="2020-03-17T17:26:00Z" w:initials="Rev">
    <w:p w14:paraId="52394C13" w14:textId="77D51B91" w:rsidR="00950B77" w:rsidRDefault="00950B77">
      <w:pPr>
        <w:pStyle w:val="CommentText"/>
      </w:pPr>
      <w:r>
        <w:rPr>
          <w:rStyle w:val="CommentReference"/>
        </w:rPr>
        <w:annotationRef/>
      </w:r>
      <w:r>
        <w:t>Prove to be?</w:t>
      </w:r>
    </w:p>
  </w:comment>
  <w:comment w:id="2691" w:author="tim liptrot" w:date="2020-05-06T21:48:00Z" w:initials="tl">
    <w:p w14:paraId="585B0FAA" w14:textId="64A145CD" w:rsidR="00950B77" w:rsidRDefault="00950B77">
      <w:pPr>
        <w:pStyle w:val="CommentText"/>
      </w:pPr>
      <w:r>
        <w:rPr>
          <w:rStyle w:val="CommentReference"/>
        </w:rPr>
        <w:annotationRef/>
      </w:r>
      <w:proofErr w:type="gramStart"/>
      <w:r>
        <w:t>Yes</w:t>
      </w:r>
      <w:proofErr w:type="gramEnd"/>
      <w:r>
        <w:t xml:space="preserve"> prove is correct. There is a rumour around the ministry that </w:t>
      </w:r>
    </w:p>
  </w:comment>
  <w:comment w:id="2694" w:author="Author" w:initials="A">
    <w:p w14:paraId="18C44DDC" w14:textId="66BA675E" w:rsidR="00950B77" w:rsidRDefault="00950B77">
      <w:pPr>
        <w:pStyle w:val="CommentText"/>
      </w:pPr>
      <w:r>
        <w:rPr>
          <w:rStyle w:val="CommentReference"/>
        </w:rPr>
        <w:annotationRef/>
      </w:r>
      <w:proofErr w:type="gramStart"/>
      <w:r>
        <w:t>So</w:t>
      </w:r>
      <w:proofErr w:type="gramEnd"/>
      <w:r>
        <w:t xml:space="preserve"> the transfer is not the main goal? As it says here? Isn’t this statement disproving what the theory aims to prove? </w:t>
      </w:r>
    </w:p>
  </w:comment>
  <w:comment w:id="2695" w:author="tim liptrot" w:date="2020-05-06T21:37:00Z" w:initials="tl">
    <w:p w14:paraId="2C00ECCE" w14:textId="53DEA3C3" w:rsidR="00950B77" w:rsidRDefault="00950B77">
      <w:pPr>
        <w:pStyle w:val="CommentText"/>
      </w:pPr>
      <w:r>
        <w:rPr>
          <w:rStyle w:val="CommentReference"/>
        </w:rPr>
        <w:annotationRef/>
      </w:r>
      <w:r>
        <w:rPr>
          <w:rStyle w:val="CommentReference"/>
        </w:rPr>
        <w:t>Like all policies, the transfer is an instrumental good. Stability was the underlying objective. I am rewriting to underline that fact.</w:t>
      </w:r>
    </w:p>
  </w:comment>
  <w:comment w:id="2701" w:author="Author" w:initials="A">
    <w:p w14:paraId="181C7BCF" w14:textId="422C07E5" w:rsidR="00950B77" w:rsidRDefault="00950B77">
      <w:pPr>
        <w:pStyle w:val="CommentText"/>
      </w:pPr>
      <w:r>
        <w:rPr>
          <w:rStyle w:val="CommentReference"/>
        </w:rPr>
        <w:annotationRef/>
      </w:r>
      <w:r>
        <w:t>Not clear this has been given enough proof.</w:t>
      </w:r>
    </w:p>
  </w:comment>
  <w:comment w:id="2702" w:author="Rev" w:date="2020-03-17T17:35:00Z" w:initials="Rev">
    <w:p w14:paraId="0376B6C0" w14:textId="77777777" w:rsidR="00950B77" w:rsidRDefault="00950B77">
      <w:pPr>
        <w:pStyle w:val="CommentText"/>
      </w:pPr>
      <w:r>
        <w:rPr>
          <w:rStyle w:val="CommentReference"/>
        </w:rPr>
        <w:annotationRef/>
      </w:r>
      <w:r>
        <w:t xml:space="preserve">By whom? </w:t>
      </w:r>
      <w:proofErr w:type="gramStart"/>
      <w:r>
        <w:t>Again</w:t>
      </w:r>
      <w:proofErr w:type="gramEnd"/>
      <w:r>
        <w:t xml:space="preserve"> it is unclear why there would be a coalition beyond the 4 companies</w:t>
      </w:r>
    </w:p>
    <w:p w14:paraId="5FFEED30" w14:textId="40A032DA" w:rsidR="00950B77" w:rsidRDefault="00950B77">
      <w:pPr>
        <w:pStyle w:val="CommentText"/>
      </w:pPr>
      <w:r>
        <w:t>(can you also describe who are the owners?)</w:t>
      </w:r>
    </w:p>
  </w:comment>
  <w:comment w:id="2703" w:author="Rev" w:date="2020-03-17T17:36:00Z" w:initials="Rev">
    <w:p w14:paraId="1E6C092F" w14:textId="77777777" w:rsidR="00950B77" w:rsidRDefault="00950B77">
      <w:pPr>
        <w:pStyle w:val="CommentText"/>
      </w:pPr>
      <w:r>
        <w:rPr>
          <w:rStyle w:val="CommentReference"/>
        </w:rPr>
        <w:annotationRef/>
      </w:r>
      <w:r>
        <w:t>Which ones?</w:t>
      </w:r>
    </w:p>
    <w:p w14:paraId="4D91914C" w14:textId="756BCFBD" w:rsidR="00950B77" w:rsidRDefault="00950B77">
      <w:pPr>
        <w:pStyle w:val="CommentText"/>
      </w:pPr>
      <w:r>
        <w:t>(</w:t>
      </w:r>
      <w:proofErr w:type="gramStart"/>
      <w:r>
        <w:t>again</w:t>
      </w:r>
      <w:proofErr w:type="gramEnd"/>
      <w:r>
        <w:t xml:space="preserve"> there must be a description upfront of Amman water supply sources)</w:t>
      </w:r>
    </w:p>
  </w:comment>
  <w:comment w:id="2708" w:author="Author" w:initials="A">
    <w:p w14:paraId="5081689C" w14:textId="5A58369C" w:rsidR="00950B77" w:rsidRDefault="00950B77">
      <w:pPr>
        <w:pStyle w:val="CommentText"/>
      </w:pPr>
      <w:r>
        <w:rPr>
          <w:rStyle w:val="CommentReference"/>
        </w:rPr>
        <w:annotationRef/>
      </w:r>
      <w:r>
        <w:t xml:space="preserve">To Amman? </w:t>
      </w:r>
    </w:p>
  </w:comment>
  <w:comment w:id="2711" w:author="Rev" w:date="2020-03-17T17:37:00Z" w:initials="Rev">
    <w:p w14:paraId="627347A7" w14:textId="78E1E0E8" w:rsidR="00950B77" w:rsidRDefault="00950B77">
      <w:pPr>
        <w:pStyle w:val="CommentText"/>
      </w:pPr>
      <w:r>
        <w:rPr>
          <w:rStyle w:val="CommentReference"/>
        </w:rPr>
        <w:annotationRef/>
      </w:r>
      <w:r>
        <w:t>First use (undefined)</w:t>
      </w:r>
    </w:p>
  </w:comment>
  <w:comment w:id="2724" w:author="Author" w:initials="A">
    <w:p w14:paraId="7852D98A" w14:textId="5D0E3052" w:rsidR="00950B77" w:rsidRDefault="00950B77">
      <w:pPr>
        <w:pStyle w:val="CommentText"/>
      </w:pPr>
      <w:r>
        <w:rPr>
          <w:rStyle w:val="CommentReference"/>
        </w:rPr>
        <w:annotationRef/>
      </w:r>
      <w:r>
        <w:t>Reference?</w:t>
      </w:r>
    </w:p>
  </w:comment>
  <w:comment w:id="2727" w:author="Author" w:initials="A">
    <w:p w14:paraId="2E37A938" w14:textId="6F750BCE" w:rsidR="00950B77" w:rsidRDefault="00950B77">
      <w:pPr>
        <w:pStyle w:val="CommentText"/>
      </w:pPr>
      <w:r>
        <w:rPr>
          <w:rStyle w:val="CommentReference"/>
        </w:rPr>
        <w:annotationRef/>
      </w:r>
      <w:r>
        <w:t>Term not appropriate.</w:t>
      </w:r>
    </w:p>
  </w:comment>
  <w:comment w:id="2728" w:author="Author" w:initials="A">
    <w:p w14:paraId="0E385834" w14:textId="7FBD59FF" w:rsidR="00950B77" w:rsidRDefault="00950B77">
      <w:pPr>
        <w:pStyle w:val="CommentText"/>
      </w:pPr>
      <w:r>
        <w:rPr>
          <w:rStyle w:val="CommentReference"/>
        </w:rPr>
        <w:annotationRef/>
      </w:r>
      <w:r>
        <w:t>fair</w:t>
      </w:r>
    </w:p>
  </w:comment>
  <w:comment w:id="2734" w:author="Rev" w:date="2020-03-17T17:46:00Z" w:initials="Rev">
    <w:p w14:paraId="2D98F50F" w14:textId="385134C8" w:rsidR="00950B77" w:rsidRDefault="00950B77">
      <w:pPr>
        <w:pStyle w:val="CommentText"/>
      </w:pPr>
      <w:r>
        <w:rPr>
          <w:rStyle w:val="CommentReference"/>
        </w:rPr>
        <w:annotationRef/>
      </w:r>
      <w:r>
        <w:t>The change is not that brutal, area-wise</w:t>
      </w:r>
    </w:p>
    <w:p w14:paraId="1E62B1C7" w14:textId="77777777" w:rsidR="00950B77" w:rsidRDefault="00950B77">
      <w:pPr>
        <w:pStyle w:val="CommentText"/>
      </w:pPr>
    </w:p>
    <w:p w14:paraId="10DA2DD2" w14:textId="5AFDA53D" w:rsidR="00950B77" w:rsidRDefault="00950B77">
      <w:pPr>
        <w:pStyle w:val="CommentText"/>
      </w:pPr>
      <w:r>
        <w:t>And small farming appears to be quite substantial in terms of area (numbers on both small and large farming areas?); is it sort of neglected in the discourse because it is inconveniently rather big?</w:t>
      </w:r>
    </w:p>
    <w:p w14:paraId="119DC0FF" w14:textId="3CDD40FB" w:rsidR="00950B77" w:rsidRDefault="00950B77">
      <w:pPr>
        <w:pStyle w:val="CommentText"/>
      </w:pPr>
    </w:p>
    <w:p w14:paraId="0F12B1DB" w14:textId="4892C4BD" w:rsidR="00950B77" w:rsidRDefault="00950B77">
      <w:pPr>
        <w:pStyle w:val="CommentText"/>
      </w:pPr>
      <w:r>
        <w:t>Why 5 pivots (to the west) continue if farms have been closed? See satellite images at the end of the file for the sake of discussion</w:t>
      </w:r>
    </w:p>
    <w:p w14:paraId="4BEC3BC4" w14:textId="18353522" w:rsidR="00950B77" w:rsidRDefault="00950B77">
      <w:pPr>
        <w:pStyle w:val="CommentText"/>
      </w:pPr>
      <w:proofErr w:type="gramStart"/>
      <w:r>
        <w:t>Is</w:t>
      </w:r>
      <w:proofErr w:type="gramEnd"/>
      <w:r>
        <w:t xml:space="preserve"> it really conform to declarations?</w:t>
      </w:r>
    </w:p>
    <w:p w14:paraId="4C4407F5" w14:textId="1ECBC30E" w:rsidR="00950B77" w:rsidRDefault="00950B77">
      <w:pPr>
        <w:pStyle w:val="CommentText"/>
      </w:pPr>
      <w:r>
        <w:t xml:space="preserve">It seems decrease is only </w:t>
      </w:r>
      <w:proofErr w:type="gramStart"/>
      <w:r>
        <w:t>since</w:t>
      </w:r>
      <w:proofErr w:type="gramEnd"/>
      <w:r>
        <w:t xml:space="preserve"> two years ago;</w:t>
      </w:r>
    </w:p>
    <w:p w14:paraId="0A06BD7E" w14:textId="2558922E" w:rsidR="00950B77" w:rsidRDefault="00950B77">
      <w:pPr>
        <w:pStyle w:val="CommentText"/>
      </w:pPr>
      <w:r>
        <w:t>Could you elucidate this evolution?</w:t>
      </w:r>
    </w:p>
  </w:comment>
  <w:comment w:id="2735" w:author="tim liptrot" w:date="2020-05-06T21:23:00Z" w:initials="tl">
    <w:p w14:paraId="19F6F816" w14:textId="5101F216" w:rsidR="00950B77" w:rsidRDefault="00950B77" w:rsidP="00E349B3">
      <w:pPr>
        <w:pStyle w:val="CommentText"/>
      </w:pPr>
      <w:r>
        <w:rPr>
          <w:rStyle w:val="CommentReference"/>
        </w:rPr>
        <w:annotationRef/>
      </w:r>
      <w:proofErr w:type="gramStart"/>
      <w:r>
        <w:t>Yeah</w:t>
      </w:r>
      <w:proofErr w:type="gramEnd"/>
      <w:r>
        <w:t xml:space="preserve"> I can do that! So basically, the western farms (unconfined </w:t>
      </w:r>
      <w:proofErr w:type="spellStart"/>
      <w:r>
        <w:t>Disi</w:t>
      </w:r>
      <w:proofErr w:type="spellEnd"/>
      <w:r>
        <w:t>) were not forced to close. I am expanding the discussion of the different water users and why they survived/did not survive. The pivot farms company was forced to reduce consumption, but it is unclear if he did so. Since NDVI does not correlate consistently with water consumption I will not comment on compliance from the Masri farms.</w:t>
      </w:r>
    </w:p>
  </w:comment>
  <w:comment w:id="2736" w:author="Rev" w:date="2020-03-18T10:30:00Z" w:initials="Rev">
    <w:p w14:paraId="556A34B0" w14:textId="71CFFEA3" w:rsidR="00950B77" w:rsidRDefault="00950B77">
      <w:pPr>
        <w:pStyle w:val="CommentText"/>
      </w:pPr>
      <w:r>
        <w:rPr>
          <w:rStyle w:val="CommentReference"/>
        </w:rPr>
        <w:annotationRef/>
      </w:r>
      <w:r>
        <w:t>?</w:t>
      </w:r>
    </w:p>
  </w:comment>
  <w:comment w:id="2737" w:author="Rev" w:date="2020-03-17T17:46:00Z" w:initials="Rev">
    <w:p w14:paraId="2CB6CD06" w14:textId="281CE672" w:rsidR="00950B77" w:rsidRDefault="00950B77">
      <w:pPr>
        <w:pStyle w:val="CommentText"/>
      </w:pPr>
      <w:r>
        <w:rPr>
          <w:rStyle w:val="CommentReference"/>
        </w:rPr>
        <w:annotationRef/>
      </w:r>
      <w:r>
        <w:t>Don't we know that?</w:t>
      </w:r>
    </w:p>
  </w:comment>
  <w:comment w:id="2738" w:author="tim liptrot" w:date="2020-05-06T21:27:00Z" w:initials="tl">
    <w:p w14:paraId="2B91D037" w14:textId="13ED89A0" w:rsidR="00950B77" w:rsidRDefault="00950B77">
      <w:pPr>
        <w:pStyle w:val="CommentText"/>
      </w:pPr>
      <w:r>
        <w:rPr>
          <w:rStyle w:val="CommentReference"/>
        </w:rPr>
        <w:annotationRef/>
      </w:r>
    </w:p>
  </w:comment>
  <w:comment w:id="2747" w:author="Author" w:initials="A">
    <w:p w14:paraId="0533F3B7" w14:textId="558E2213" w:rsidR="00950B77" w:rsidRDefault="00950B77">
      <w:pPr>
        <w:pStyle w:val="CommentText"/>
      </w:pPr>
      <w:r>
        <w:rPr>
          <w:rStyle w:val="CommentReference"/>
        </w:rPr>
        <w:annotationRef/>
      </w:r>
      <w:proofErr w:type="spellStart"/>
      <w:r>
        <w:t>Intresting</w:t>
      </w:r>
      <w:proofErr w:type="spellEnd"/>
      <w:r>
        <w:t>. Is higher-res possible</w:t>
      </w:r>
    </w:p>
  </w:comment>
  <w:comment w:id="2748" w:author="tim liptrot" w:date="2020-05-06T21:27:00Z" w:initials="tl">
    <w:p w14:paraId="272E93DD" w14:textId="12F603CA" w:rsidR="00950B77" w:rsidRDefault="00950B77">
      <w:pPr>
        <w:pStyle w:val="CommentText"/>
      </w:pPr>
      <w:r>
        <w:rPr>
          <w:rStyle w:val="CommentReference"/>
        </w:rPr>
        <w:annotationRef/>
      </w:r>
      <w:r>
        <w:t>Yup I got higher res</w:t>
      </w:r>
    </w:p>
  </w:comment>
  <w:comment w:id="2749" w:author="Author" w:initials="A">
    <w:p w14:paraId="0460A577" w14:textId="04F63130" w:rsidR="00950B77" w:rsidRDefault="00950B77">
      <w:pPr>
        <w:pStyle w:val="CommentText"/>
      </w:pPr>
      <w:r>
        <w:rPr>
          <w:rStyle w:val="CommentReference"/>
        </w:rPr>
        <w:annotationRef/>
      </w:r>
      <w:r>
        <w:t>If done with remote sensing, authors should provide more data on land surface, etc. not enough context in the description of the cases.</w:t>
      </w:r>
    </w:p>
  </w:comment>
  <w:comment w:id="2750" w:author="Author" w:initials="A">
    <w:p w14:paraId="1E327789" w14:textId="6FE4097E" w:rsidR="00950B77" w:rsidRDefault="00950B77">
      <w:pPr>
        <w:pStyle w:val="CommentText"/>
      </w:pPr>
      <w:r>
        <w:rPr>
          <w:rStyle w:val="CommentReference"/>
        </w:rPr>
        <w:annotationRef/>
      </w:r>
      <w:r>
        <w:t>Land surface? This is imprecise.</w:t>
      </w:r>
    </w:p>
  </w:comment>
  <w:comment w:id="2759" w:author="Author" w:initials="A">
    <w:p w14:paraId="73C9AE50" w14:textId="2AB4D107" w:rsidR="00950B77" w:rsidRDefault="00950B77">
      <w:pPr>
        <w:pStyle w:val="CommentText"/>
      </w:pPr>
      <w:r>
        <w:rPr>
          <w:rStyle w:val="CommentReference"/>
        </w:rPr>
        <w:annotationRef/>
      </w:r>
      <w:r>
        <w:t>Where does this come from? Not clear nor substantiated.</w:t>
      </w:r>
    </w:p>
  </w:comment>
  <w:comment w:id="2760" w:author="Author" w:initials="A">
    <w:p w14:paraId="1A4D12AC" w14:textId="701AB70B" w:rsidR="00950B77" w:rsidRDefault="00950B77">
      <w:pPr>
        <w:pStyle w:val="CommentText"/>
      </w:pPr>
      <w:r>
        <w:rPr>
          <w:rStyle w:val="CommentReference"/>
        </w:rPr>
        <w:annotationRef/>
      </w:r>
      <w:r>
        <w:t xml:space="preserve">Interviews with bureaucrats I </w:t>
      </w:r>
      <w:proofErr w:type="gramStart"/>
      <w:r>
        <w:t>believe .Oh</w:t>
      </w:r>
      <w:proofErr w:type="gramEnd"/>
      <w:r>
        <w:t xml:space="preserve"> god where does that come from.</w:t>
      </w:r>
    </w:p>
  </w:comment>
  <w:comment w:id="2764" w:author="Author" w:initials="A">
    <w:p w14:paraId="75C3B75B" w14:textId="0D0DBA8A" w:rsidR="00950B77" w:rsidRDefault="00950B77">
      <w:pPr>
        <w:pStyle w:val="CommentText"/>
      </w:pPr>
      <w:r>
        <w:rPr>
          <w:rStyle w:val="CommentReference"/>
        </w:rPr>
        <w:annotationRef/>
      </w:r>
      <w:r>
        <w:t>Not in references.</w:t>
      </w:r>
    </w:p>
  </w:comment>
  <w:comment w:id="2765" w:author="Author" w:initials="A">
    <w:p w14:paraId="4BED0ACB" w14:textId="0FF03E77" w:rsidR="00950B77" w:rsidRDefault="00950B77">
      <w:pPr>
        <w:pStyle w:val="CommentText"/>
      </w:pPr>
      <w:r>
        <w:rPr>
          <w:rStyle w:val="CommentReference"/>
        </w:rPr>
        <w:annotationRef/>
      </w:r>
      <w:proofErr w:type="gramStart"/>
      <w:r>
        <w:t>I’ll</w:t>
      </w:r>
      <w:proofErr w:type="gramEnd"/>
      <w:r>
        <w:t xml:space="preserve"> fix that.</w:t>
      </w:r>
    </w:p>
  </w:comment>
  <w:comment w:id="2767" w:author="Author" w:initials="A">
    <w:p w14:paraId="05E1DC5B" w14:textId="121AFB76" w:rsidR="00950B77" w:rsidRDefault="00950B77">
      <w:pPr>
        <w:pStyle w:val="CommentText"/>
      </w:pPr>
      <w:r>
        <w:rPr>
          <w:rStyle w:val="CommentReference"/>
        </w:rPr>
        <w:annotationRef/>
      </w:r>
      <w:r>
        <w:t>Ref?</w:t>
      </w:r>
    </w:p>
  </w:comment>
  <w:comment w:id="2770" w:author="Author" w:initials="A">
    <w:p w14:paraId="3B71BE94" w14:textId="77777777" w:rsidR="00950B77" w:rsidRDefault="00950B77">
      <w:pPr>
        <w:pStyle w:val="CommentText"/>
      </w:pPr>
      <w:r>
        <w:rPr>
          <w:rStyle w:val="CommentReference"/>
        </w:rPr>
        <w:annotationRef/>
      </w:r>
      <w:r>
        <w:t xml:space="preserve">Et al. </w:t>
      </w:r>
    </w:p>
  </w:comment>
  <w:comment w:id="2768" w:author="Author" w:initials="A">
    <w:p w14:paraId="302D9FCE" w14:textId="27432E16" w:rsidR="00950B77" w:rsidRDefault="00950B77">
      <w:pPr>
        <w:pStyle w:val="CommentText"/>
      </w:pPr>
      <w:r>
        <w:rPr>
          <w:rStyle w:val="CommentReference"/>
        </w:rPr>
        <w:annotationRef/>
      </w:r>
      <w:r>
        <w:t xml:space="preserve">This review of lit </w:t>
      </w:r>
      <w:proofErr w:type="gramStart"/>
      <w:r>
        <w:t>should would</w:t>
      </w:r>
      <w:proofErr w:type="gramEnd"/>
      <w:r>
        <w:t xml:space="preserve"> be more effective if discussed </w:t>
      </w:r>
      <w:proofErr w:type="spellStart"/>
      <w:r>
        <w:t>ealier</w:t>
      </w:r>
      <w:proofErr w:type="spellEnd"/>
      <w:r>
        <w:t>, and ‘used’ here</w:t>
      </w:r>
    </w:p>
  </w:comment>
  <w:comment w:id="2774" w:author="Author" w:initials="A">
    <w:p w14:paraId="64043F65" w14:textId="52157AE3" w:rsidR="00950B77" w:rsidRDefault="00950B77">
      <w:pPr>
        <w:pStyle w:val="CommentText"/>
      </w:pPr>
      <w:r>
        <w:rPr>
          <w:rStyle w:val="CommentReference"/>
        </w:rPr>
        <w:annotationRef/>
      </w:r>
      <w:r>
        <w:t>Which one? India or Jordan?</w:t>
      </w:r>
    </w:p>
  </w:comment>
  <w:comment w:id="2777" w:author="Author" w:initials="A">
    <w:p w14:paraId="1D184882" w14:textId="087DF7D8" w:rsidR="00950B77" w:rsidRDefault="00950B77">
      <w:pPr>
        <w:pStyle w:val="CommentText"/>
      </w:pPr>
      <w:r>
        <w:rPr>
          <w:rStyle w:val="CommentReference"/>
        </w:rPr>
        <w:annotationRef/>
      </w:r>
      <w:r>
        <w:t>Supposition. Where is the proof?</w:t>
      </w:r>
    </w:p>
  </w:comment>
  <w:comment w:id="2778" w:author="tim liptrot" w:date="2020-05-04T12:28:00Z" w:initials="tl">
    <w:p w14:paraId="3FD3BDE6" w14:textId="6347747C" w:rsidR="00950B77" w:rsidRDefault="00950B77">
      <w:pPr>
        <w:pStyle w:val="CommentText"/>
      </w:pPr>
      <w:r>
        <w:rPr>
          <w:rStyle w:val="CommentReference"/>
        </w:rPr>
        <w:annotationRef/>
      </w:r>
      <w:r>
        <w:t>I agree, sure</w:t>
      </w:r>
    </w:p>
  </w:comment>
  <w:comment w:id="2775" w:author="Rev" w:date="2020-03-17T18:24:00Z" w:initials="Rev">
    <w:p w14:paraId="22EE43C1" w14:textId="77777777" w:rsidR="00950B77" w:rsidRDefault="00950B77">
      <w:pPr>
        <w:pStyle w:val="CommentText"/>
      </w:pPr>
      <w:r>
        <w:rPr>
          <w:rStyle w:val="CommentReference"/>
        </w:rPr>
        <w:annotationRef/>
      </w:r>
      <w:proofErr w:type="gramStart"/>
      <w:r>
        <w:t>So</w:t>
      </w:r>
      <w:proofErr w:type="gramEnd"/>
      <w:r>
        <w:t xml:space="preserve"> this defeats the earlier hypothesis that only 4 companies would be affected, and therefore this grabbing would be easier than in the north</w:t>
      </w:r>
    </w:p>
    <w:p w14:paraId="1F851C8B" w14:textId="48B6E85E" w:rsidR="00950B77" w:rsidRDefault="00950B77">
      <w:pPr>
        <w:pStyle w:val="CommentText"/>
      </w:pPr>
      <w:r>
        <w:t>This needs to be clarified</w:t>
      </w:r>
    </w:p>
  </w:comment>
  <w:comment w:id="2776" w:author="tim liptrot" w:date="2020-05-04T12:28:00Z" w:initials="tl">
    <w:p w14:paraId="1635B23E" w14:textId="2C2C700F" w:rsidR="00950B77" w:rsidRDefault="00950B77">
      <w:pPr>
        <w:pStyle w:val="CommentText"/>
      </w:pPr>
      <w:r>
        <w:rPr>
          <w:rStyle w:val="CommentReference"/>
        </w:rPr>
        <w:annotationRef/>
      </w:r>
    </w:p>
  </w:comment>
  <w:comment w:id="2780" w:author="Author" w:initials="A">
    <w:p w14:paraId="5CBDE7EF" w14:textId="12EE0EAF" w:rsidR="00950B77" w:rsidRDefault="00950B77">
      <w:pPr>
        <w:pStyle w:val="CommentText"/>
      </w:pPr>
      <w:r>
        <w:rPr>
          <w:rStyle w:val="CommentReference"/>
        </w:rPr>
        <w:annotationRef/>
      </w:r>
      <w:r>
        <w:t>This section must consider the surface water options available to farmers…   If there are none, state as much. But I think there are options</w:t>
      </w:r>
    </w:p>
  </w:comment>
  <w:comment w:id="2781" w:author="tim liptrot" w:date="2020-05-04T12:29:00Z" w:initials="tl">
    <w:p w14:paraId="474C9608" w14:textId="65DF3489" w:rsidR="00950B77" w:rsidRDefault="00950B77">
      <w:pPr>
        <w:pStyle w:val="CommentText"/>
      </w:pPr>
      <w:r>
        <w:rPr>
          <w:rStyle w:val="CommentReference"/>
        </w:rPr>
        <w:annotationRef/>
      </w:r>
      <w:r>
        <w:t>How is that relevant?</w:t>
      </w:r>
    </w:p>
  </w:comment>
  <w:comment w:id="2787" w:author="Author" w:initials="A">
    <w:p w14:paraId="6399DC87" w14:textId="2332E022" w:rsidR="00950B77" w:rsidRDefault="00950B77">
      <w:pPr>
        <w:pStyle w:val="CommentText"/>
      </w:pPr>
      <w:r>
        <w:rPr>
          <w:rStyle w:val="CommentReference"/>
        </w:rPr>
        <w:annotationRef/>
      </w:r>
      <w:r>
        <w:t xml:space="preserve"> Et al. </w:t>
      </w:r>
    </w:p>
  </w:comment>
  <w:comment w:id="2792" w:author="Author" w:initials="A">
    <w:p w14:paraId="02C99F7B" w14:textId="7C2DD3E0" w:rsidR="00950B77" w:rsidRDefault="00950B77">
      <w:pPr>
        <w:pStyle w:val="CommentText"/>
      </w:pPr>
      <w:r>
        <w:rPr>
          <w:rStyle w:val="CommentReference"/>
        </w:rPr>
        <w:annotationRef/>
      </w:r>
      <w:r>
        <w:t xml:space="preserve">Is this relevant to </w:t>
      </w:r>
      <w:proofErr w:type="spellStart"/>
      <w:r>
        <w:t>Azraq</w:t>
      </w:r>
      <w:proofErr w:type="spellEnd"/>
      <w:r>
        <w:t xml:space="preserve"> </w:t>
      </w:r>
      <w:proofErr w:type="gramStart"/>
      <w:r>
        <w:t>directly ?</w:t>
      </w:r>
      <w:proofErr w:type="gramEnd"/>
    </w:p>
  </w:comment>
  <w:comment w:id="2793" w:author="Author" w:initials="A">
    <w:p w14:paraId="574BB697" w14:textId="3D5D8A4D" w:rsidR="00950B77" w:rsidRDefault="00950B77">
      <w:pPr>
        <w:pStyle w:val="CommentText"/>
      </w:pPr>
      <w:r>
        <w:rPr>
          <w:rStyle w:val="CommentReference"/>
        </w:rPr>
        <w:annotationRef/>
      </w:r>
      <w:r>
        <w:t>Ref?</w:t>
      </w:r>
    </w:p>
  </w:comment>
  <w:comment w:id="2794" w:author="Author" w:initials="A">
    <w:p w14:paraId="15A911F4" w14:textId="77777777" w:rsidR="00950B77" w:rsidRDefault="00950B77">
      <w:pPr>
        <w:pStyle w:val="CommentText"/>
      </w:pPr>
      <w:r>
        <w:rPr>
          <w:rStyle w:val="CommentReference"/>
        </w:rPr>
        <w:annotationRef/>
      </w:r>
      <w:r>
        <w:t>Reference?</w:t>
      </w:r>
    </w:p>
  </w:comment>
  <w:comment w:id="2795" w:author="Rev" w:date="2020-03-17T18:28:00Z" w:initials="Rev">
    <w:p w14:paraId="7712A666" w14:textId="77777777" w:rsidR="00950B77" w:rsidRDefault="00950B77">
      <w:pPr>
        <w:pStyle w:val="CommentText"/>
      </w:pPr>
      <w:r>
        <w:rPr>
          <w:rStyle w:val="CommentReference"/>
        </w:rPr>
        <w:annotationRef/>
      </w:r>
      <w:r>
        <w:t>Were supposed to be set?</w:t>
      </w:r>
    </w:p>
    <w:p w14:paraId="0EE7BFC4" w14:textId="1ABF0525" w:rsidR="00950B77" w:rsidRDefault="00950B77">
      <w:pPr>
        <w:pStyle w:val="CommentText"/>
      </w:pPr>
      <w:proofErr w:type="gramStart"/>
      <w:r>
        <w:t>Check;</w:t>
      </w:r>
      <w:proofErr w:type="gramEnd"/>
      <w:r>
        <w:t xml:space="preserve"> prices in 2013 and after were on the contrary pretty low</w:t>
      </w:r>
    </w:p>
  </w:comment>
  <w:comment w:id="2796" w:author="Rev" w:date="2020-03-17T18:29:00Z" w:initials="Rev">
    <w:p w14:paraId="79DB839A" w14:textId="7E5129B6" w:rsidR="00950B77" w:rsidRDefault="00950B77">
      <w:pPr>
        <w:pStyle w:val="CommentText"/>
      </w:pPr>
      <w:r>
        <w:rPr>
          <w:rStyle w:val="CommentReference"/>
        </w:rPr>
        <w:annotationRef/>
      </w:r>
      <w:r>
        <w:t>?</w:t>
      </w:r>
    </w:p>
  </w:comment>
  <w:comment w:id="2797" w:author="Rev" w:date="2020-03-17T18:30:00Z" w:initials="Rev">
    <w:p w14:paraId="41D6718F" w14:textId="427AE652" w:rsidR="00950B77" w:rsidRDefault="00950B77">
      <w:pPr>
        <w:pStyle w:val="CommentText"/>
      </w:pPr>
      <w:r>
        <w:rPr>
          <w:rStyle w:val="CommentReference"/>
        </w:rPr>
        <w:annotationRef/>
      </w:r>
      <w:proofErr w:type="gramStart"/>
      <w:r>
        <w:t>?be</w:t>
      </w:r>
      <w:proofErr w:type="gramEnd"/>
      <w:r>
        <w:t xml:space="preserve"> specific</w:t>
      </w:r>
    </w:p>
  </w:comment>
  <w:comment w:id="2798" w:author="Rev" w:date="2020-03-17T18:30:00Z" w:initials="Rev">
    <w:p w14:paraId="663B58DD" w14:textId="018F7380" w:rsidR="00950B77" w:rsidRDefault="00950B77">
      <w:pPr>
        <w:pStyle w:val="CommentText"/>
      </w:pPr>
      <w:r>
        <w:rPr>
          <w:rStyle w:val="CommentReference"/>
        </w:rPr>
        <w:annotationRef/>
      </w:r>
      <w:r>
        <w:t>Not understandable</w:t>
      </w:r>
    </w:p>
  </w:comment>
  <w:comment w:id="2800" w:author="Author" w:initials="A">
    <w:p w14:paraId="488F733B" w14:textId="334F42FC" w:rsidR="00950B77" w:rsidRDefault="00950B77">
      <w:pPr>
        <w:pStyle w:val="CommentText"/>
      </w:pPr>
      <w:r>
        <w:rPr>
          <w:rStyle w:val="CommentReference"/>
        </w:rPr>
        <w:annotationRef/>
      </w:r>
      <w:r>
        <w:t xml:space="preserve">This is not the same as the stated objective of the paper? </w:t>
      </w:r>
    </w:p>
  </w:comment>
  <w:comment w:id="2801" w:author="Author" w:initials="A">
    <w:p w14:paraId="15A10640" w14:textId="2FF14D0D" w:rsidR="00950B77" w:rsidRDefault="00950B77">
      <w:pPr>
        <w:pStyle w:val="CommentText"/>
      </w:pPr>
      <w:r>
        <w:rPr>
          <w:rStyle w:val="CommentReference"/>
        </w:rPr>
        <w:annotationRef/>
      </w:r>
      <w:r>
        <w:t>Rephrase. Text not clear.</w:t>
      </w:r>
    </w:p>
  </w:comment>
  <w:comment w:id="2804" w:author="Author" w:initials="A">
    <w:p w14:paraId="787D0AC6" w14:textId="630F89F7" w:rsidR="00950B77" w:rsidRDefault="00950B77">
      <w:pPr>
        <w:pStyle w:val="CommentText"/>
      </w:pPr>
      <w:r>
        <w:rPr>
          <w:rStyle w:val="CommentReference"/>
        </w:rPr>
        <w:annotationRef/>
      </w:r>
      <w:r>
        <w:t xml:space="preserve">A </w:t>
      </w:r>
      <w:proofErr w:type="spellStart"/>
      <w:r>
        <w:t>situationmap</w:t>
      </w:r>
      <w:proofErr w:type="spellEnd"/>
      <w:r>
        <w:t xml:space="preserve"> of the areas discussed would help</w:t>
      </w:r>
    </w:p>
  </w:comment>
  <w:comment w:id="2805" w:author="Rev" w:date="2020-03-17T18:32:00Z" w:initials="Rev">
    <w:p w14:paraId="12227D7C" w14:textId="77777777" w:rsidR="00950B77" w:rsidRDefault="00950B77" w:rsidP="00745734">
      <w:pPr>
        <w:pStyle w:val="CommentText"/>
      </w:pPr>
      <w:r>
        <w:rPr>
          <w:rStyle w:val="CommentReference"/>
        </w:rPr>
        <w:annotationRef/>
      </w:r>
      <w:r>
        <w:t xml:space="preserve">Much has been written on </w:t>
      </w:r>
      <w:proofErr w:type="spellStart"/>
      <w:r>
        <w:t>Azraq</w:t>
      </w:r>
      <w:proofErr w:type="spellEnd"/>
      <w:r>
        <w:t xml:space="preserve"> and many details here are not needed</w:t>
      </w:r>
    </w:p>
    <w:p w14:paraId="5034A83B" w14:textId="77777777" w:rsidR="00950B77" w:rsidRDefault="00950B77" w:rsidP="00745734">
      <w:pPr>
        <w:pStyle w:val="CommentText"/>
      </w:pPr>
    </w:p>
    <w:p w14:paraId="0F26C364" w14:textId="77777777" w:rsidR="00950B77" w:rsidRDefault="00950B77" w:rsidP="00745734">
      <w:pPr>
        <w:pStyle w:val="CommentText"/>
      </w:pPr>
      <w:r>
        <w:t>Many repetitions too with the earlier section on policy</w:t>
      </w:r>
    </w:p>
    <w:p w14:paraId="5D2292A4" w14:textId="77777777" w:rsidR="00950B77" w:rsidRDefault="00950B77" w:rsidP="00745734">
      <w:pPr>
        <w:pStyle w:val="CommentText"/>
      </w:pPr>
    </w:p>
    <w:p w14:paraId="12608A14" w14:textId="77777777" w:rsidR="00950B77" w:rsidRDefault="00950B77" w:rsidP="00745734">
      <w:pPr>
        <w:pStyle w:val="CommentText"/>
      </w:pPr>
      <w:r>
        <w:t xml:space="preserve">The focus should be on what is Amman taking from </w:t>
      </w:r>
      <w:proofErr w:type="spellStart"/>
      <w:r>
        <w:t>Azraq</w:t>
      </w:r>
      <w:proofErr w:type="spellEnd"/>
      <w:r>
        <w:t>, what it would like to take, what resistance, etc</w:t>
      </w:r>
    </w:p>
    <w:p w14:paraId="1C9DD558" w14:textId="77777777" w:rsidR="00950B77" w:rsidRDefault="00950B77" w:rsidP="00745734">
      <w:pPr>
        <w:pStyle w:val="CommentText"/>
      </w:pPr>
      <w:r>
        <w:t>So that you may compare at the end</w:t>
      </w:r>
    </w:p>
  </w:comment>
  <w:comment w:id="2817" w:author="Author" w:initials="A">
    <w:p w14:paraId="57E1DDB2" w14:textId="168BA9C2" w:rsidR="00950B77" w:rsidRDefault="00950B77">
      <w:pPr>
        <w:pStyle w:val="CommentText"/>
      </w:pPr>
      <w:r>
        <w:rPr>
          <w:rStyle w:val="CommentReference"/>
        </w:rPr>
        <w:annotationRef/>
      </w:r>
      <w:r>
        <w:t>Format issues</w:t>
      </w:r>
    </w:p>
  </w:comment>
  <w:comment w:id="2821" w:author="Author" w:initials="A">
    <w:p w14:paraId="5C822E94" w14:textId="31055979" w:rsidR="00950B77" w:rsidRDefault="00950B77">
      <w:pPr>
        <w:pStyle w:val="CommentText"/>
      </w:pPr>
      <w:r>
        <w:rPr>
          <w:rStyle w:val="CommentReference"/>
        </w:rPr>
        <w:annotationRef/>
      </w:r>
      <w:r>
        <w:t>Heavy reliance on this source</w:t>
      </w:r>
    </w:p>
  </w:comment>
  <w:comment w:id="2822" w:author="Author" w:initials="A">
    <w:p w14:paraId="7FC542FA" w14:textId="2EC50873" w:rsidR="00950B77" w:rsidRDefault="00950B77">
      <w:pPr>
        <w:pStyle w:val="CommentText"/>
      </w:pPr>
      <w:r>
        <w:rPr>
          <w:rStyle w:val="CommentReference"/>
        </w:rPr>
        <w:annotationRef/>
      </w:r>
      <w:r>
        <w:t>Formatting issues here.</w:t>
      </w:r>
    </w:p>
  </w:comment>
  <w:comment w:id="2829" w:author="Author" w:initials="A">
    <w:p w14:paraId="030404AB" w14:textId="715FCE5E" w:rsidR="00950B77" w:rsidRDefault="00950B77">
      <w:pPr>
        <w:pStyle w:val="CommentText"/>
      </w:pPr>
      <w:r>
        <w:rPr>
          <w:rStyle w:val="CommentReference"/>
        </w:rPr>
        <w:annotationRef/>
      </w:r>
      <w:r>
        <w:t>Meaning? Not precise.</w:t>
      </w:r>
    </w:p>
  </w:comment>
  <w:comment w:id="2828" w:author="Author" w:initials="A">
    <w:p w14:paraId="58F64758" w14:textId="22ED41DA" w:rsidR="00950B77" w:rsidRDefault="00950B77">
      <w:pPr>
        <w:pStyle w:val="CommentText"/>
      </w:pPr>
      <w:r>
        <w:rPr>
          <w:rStyle w:val="CommentReference"/>
        </w:rPr>
        <w:annotationRef/>
      </w:r>
      <w:r>
        <w:t xml:space="preserve">Rephrase. </w:t>
      </w:r>
    </w:p>
  </w:comment>
  <w:comment w:id="2830" w:author="Author" w:initials="A">
    <w:p w14:paraId="34A74870" w14:textId="5EE381C5" w:rsidR="00950B77" w:rsidRDefault="00950B77">
      <w:pPr>
        <w:pStyle w:val="CommentText"/>
      </w:pPr>
      <w:r>
        <w:rPr>
          <w:rStyle w:val="CommentReference"/>
        </w:rPr>
        <w:annotationRef/>
      </w:r>
      <w:r>
        <w:t>I am sure some estimates can be mentioned here to provide a sense of scale and more precision.</w:t>
      </w:r>
    </w:p>
  </w:comment>
  <w:comment w:id="2831" w:author="Author" w:initials="A">
    <w:p w14:paraId="037CD3A1" w14:textId="04754070" w:rsidR="00950B77" w:rsidRDefault="00950B77">
      <w:pPr>
        <w:pStyle w:val="CommentText"/>
      </w:pPr>
      <w:r>
        <w:rPr>
          <w:rStyle w:val="CommentReference"/>
        </w:rPr>
        <w:annotationRef/>
      </w:r>
      <w:r>
        <w:t>In hectares? Not accurate.</w:t>
      </w:r>
    </w:p>
  </w:comment>
  <w:comment w:id="2832" w:author="Author" w:initials="A">
    <w:p w14:paraId="2135AC35" w14:textId="09629C74" w:rsidR="00950B77" w:rsidRDefault="00950B77">
      <w:pPr>
        <w:pStyle w:val="CommentText"/>
      </w:pPr>
      <w:r>
        <w:rPr>
          <w:rStyle w:val="CommentReference"/>
        </w:rPr>
        <w:annotationRef/>
      </w:r>
      <w:r>
        <w:t>More precise details should be provided. Paragraph too vague.</w:t>
      </w:r>
    </w:p>
  </w:comment>
  <w:comment w:id="2833" w:author="Author" w:initials="A">
    <w:p w14:paraId="2718C4B1" w14:textId="1DD5538B" w:rsidR="00950B77" w:rsidRDefault="00950B77">
      <w:pPr>
        <w:pStyle w:val="CommentText"/>
      </w:pPr>
      <w:r>
        <w:rPr>
          <w:rStyle w:val="CommentReference"/>
        </w:rPr>
        <w:annotationRef/>
      </w:r>
      <w:r>
        <w:t xml:space="preserve">There are other estimates from </w:t>
      </w:r>
      <w:proofErr w:type="gramStart"/>
      <w:r>
        <w:t>MWI</w:t>
      </w:r>
      <w:proofErr w:type="gramEnd"/>
      <w:r>
        <w:t xml:space="preserve"> and USAID did a groundwater study and census in </w:t>
      </w:r>
      <w:proofErr w:type="spellStart"/>
      <w:r>
        <w:t>Azraq</w:t>
      </w:r>
      <w:proofErr w:type="spellEnd"/>
      <w:r>
        <w:t>. I do not see this reference anywhere.</w:t>
      </w:r>
    </w:p>
  </w:comment>
  <w:comment w:id="2841" w:author="Author" w:initials="A">
    <w:p w14:paraId="1CFE0628" w14:textId="6E5CB1DD" w:rsidR="00950B77" w:rsidRDefault="00950B77">
      <w:pPr>
        <w:pStyle w:val="CommentText"/>
      </w:pPr>
      <w:r>
        <w:rPr>
          <w:rStyle w:val="CommentReference"/>
        </w:rPr>
        <w:annotationRef/>
      </w:r>
      <w:r>
        <w:t>Text in footnote not clear. Please revise.</w:t>
      </w:r>
    </w:p>
  </w:comment>
  <w:comment w:id="2844" w:author="Author" w:initials="A">
    <w:p w14:paraId="31531F38" w14:textId="051A1663" w:rsidR="00950B77" w:rsidRDefault="00950B77">
      <w:pPr>
        <w:pStyle w:val="CommentText"/>
      </w:pPr>
      <w:r>
        <w:rPr>
          <w:rStyle w:val="CommentReference"/>
        </w:rPr>
        <w:annotationRef/>
      </w:r>
      <w:r>
        <w:t>Not precise. Please rephrase.</w:t>
      </w:r>
    </w:p>
  </w:comment>
  <w:comment w:id="2845" w:author="Author" w:initials="A">
    <w:p w14:paraId="54D97994" w14:textId="6220E698" w:rsidR="00950B77" w:rsidRDefault="00950B77">
      <w:pPr>
        <w:pStyle w:val="CommentText"/>
      </w:pPr>
      <w:r>
        <w:rPr>
          <w:rStyle w:val="CommentReference"/>
        </w:rPr>
        <w:annotationRef/>
      </w:r>
      <w:r>
        <w:t>There are many more, also references not mentioned here. Needs more depth and precision.</w:t>
      </w:r>
    </w:p>
  </w:comment>
  <w:comment w:id="2849" w:author="Author" w:initials="A">
    <w:p w14:paraId="406B47C1" w14:textId="4FD9E9DF" w:rsidR="00950B77" w:rsidRDefault="00950B77">
      <w:pPr>
        <w:pStyle w:val="CommentText"/>
      </w:pPr>
      <w:r>
        <w:rPr>
          <w:rStyle w:val="CommentReference"/>
        </w:rPr>
        <w:annotationRef/>
      </w:r>
      <w:r>
        <w:t>Reference interviews properly.</w:t>
      </w:r>
    </w:p>
  </w:comment>
  <w:comment w:id="2852" w:author="Rev" w:date="2020-03-17T18:37:00Z" w:initials="Rev">
    <w:p w14:paraId="50B7F505" w14:textId="04F40BD8" w:rsidR="00950B77" w:rsidRDefault="00950B77">
      <w:pPr>
        <w:pStyle w:val="CommentText"/>
      </w:pPr>
      <w:r>
        <w:rPr>
          <w:rStyle w:val="CommentReference"/>
        </w:rPr>
        <w:annotationRef/>
      </w:r>
      <w:r>
        <w:t>May be used for a discussion on alternatives</w:t>
      </w:r>
    </w:p>
  </w:comment>
  <w:comment w:id="2857" w:author="Author" w:initials="A">
    <w:p w14:paraId="4C43239F" w14:textId="55B00508" w:rsidR="00950B77" w:rsidRDefault="00950B77">
      <w:pPr>
        <w:pStyle w:val="CommentText"/>
      </w:pPr>
      <w:r>
        <w:rPr>
          <w:rStyle w:val="CommentReference"/>
        </w:rPr>
        <w:annotationRef/>
      </w:r>
      <w:r>
        <w:t>??</w:t>
      </w:r>
    </w:p>
  </w:comment>
  <w:comment w:id="2858" w:author="Author" w:initials="A">
    <w:p w14:paraId="6E0E4DA8" w14:textId="77777777" w:rsidR="00950B77" w:rsidRDefault="00950B77">
      <w:pPr>
        <w:pStyle w:val="CommentText"/>
      </w:pPr>
      <w:r>
        <w:rPr>
          <w:rStyle w:val="CommentReference"/>
        </w:rPr>
        <w:annotationRef/>
      </w:r>
      <w:r>
        <w:t>Revise footnote. Reference not accurate.</w:t>
      </w:r>
    </w:p>
  </w:comment>
  <w:comment w:id="2863" w:author="Author" w:initials="A">
    <w:p w14:paraId="20579D62" w14:textId="1D263113" w:rsidR="00950B77" w:rsidRDefault="00950B77">
      <w:pPr>
        <w:pStyle w:val="CommentText"/>
      </w:pPr>
      <w:r>
        <w:rPr>
          <w:rStyle w:val="CommentReference"/>
        </w:rPr>
        <w:annotationRef/>
      </w:r>
      <w:r>
        <w:t>Does this refer to police officers or WAJ inspectors for enforcement. Please be more specific.</w:t>
      </w:r>
    </w:p>
  </w:comment>
  <w:comment w:id="2866" w:author="Author" w:initials="A">
    <w:p w14:paraId="5D356571" w14:textId="37791170" w:rsidR="00950B77" w:rsidRDefault="00950B77">
      <w:pPr>
        <w:pStyle w:val="CommentText"/>
      </w:pPr>
      <w:r>
        <w:rPr>
          <w:rStyle w:val="CommentReference"/>
        </w:rPr>
        <w:annotationRef/>
      </w:r>
      <w:r>
        <w:t>What conflict? Be more precise.</w:t>
      </w:r>
    </w:p>
  </w:comment>
  <w:comment w:id="2870" w:author="Rev" w:date="2020-03-17T18:41:00Z" w:initials="Rev">
    <w:p w14:paraId="4B78B786" w14:textId="2CF8A9E7" w:rsidR="00950B77" w:rsidRDefault="00950B77">
      <w:pPr>
        <w:pStyle w:val="CommentText"/>
      </w:pPr>
      <w:r>
        <w:rPr>
          <w:rStyle w:val="CommentReference"/>
        </w:rPr>
        <w:annotationRef/>
      </w:r>
      <w:r>
        <w:t>Proof?</w:t>
      </w:r>
    </w:p>
  </w:comment>
  <w:comment w:id="2877" w:author="Rev" w:date="2020-03-17T18:41:00Z" w:initials="Rev">
    <w:p w14:paraId="51F6F933" w14:textId="6DD16B95" w:rsidR="00950B77" w:rsidRDefault="00950B77">
      <w:pPr>
        <w:pStyle w:val="CommentText"/>
      </w:pPr>
      <w:r>
        <w:rPr>
          <w:rStyle w:val="CommentReference"/>
        </w:rPr>
        <w:annotationRef/>
      </w:r>
      <w:r>
        <w:t>Who did that?</w:t>
      </w:r>
    </w:p>
  </w:comment>
  <w:comment w:id="2878" w:author="Author" w:initials="A">
    <w:p w14:paraId="3A9EB753" w14:textId="6D224058" w:rsidR="00950B77" w:rsidRDefault="00950B77">
      <w:pPr>
        <w:pStyle w:val="CommentText"/>
      </w:pPr>
      <w:r>
        <w:rPr>
          <w:rStyle w:val="CommentReference"/>
        </w:rPr>
        <w:annotationRef/>
      </w:r>
      <w:r>
        <w:t xml:space="preserve">No </w:t>
      </w:r>
      <w:proofErr w:type="spellStart"/>
      <w:r>
        <w:t>proofe</w:t>
      </w:r>
      <w:proofErr w:type="spellEnd"/>
      <w:r>
        <w:t xml:space="preserve"> of that. Please develop and expand.</w:t>
      </w:r>
    </w:p>
  </w:comment>
  <w:comment w:id="2885" w:author="Author" w:initials="A">
    <w:p w14:paraId="560B5CFD" w14:textId="6CFA657C" w:rsidR="00950B77" w:rsidRDefault="00950B77">
      <w:pPr>
        <w:pStyle w:val="CommentText"/>
      </w:pPr>
      <w:r>
        <w:rPr>
          <w:rStyle w:val="CommentReference"/>
        </w:rPr>
        <w:annotationRef/>
      </w:r>
      <w:r>
        <w:t>This technology also has limitations. Please rephrase.</w:t>
      </w:r>
    </w:p>
  </w:comment>
  <w:comment w:id="2886" w:author="tim liptrot" w:date="2020-05-02T21:02:00Z" w:initials="tl">
    <w:p w14:paraId="1A6266A4" w14:textId="7DB05660" w:rsidR="00950B77" w:rsidRDefault="00950B77">
      <w:pPr>
        <w:pStyle w:val="CommentText"/>
      </w:pPr>
      <w:r>
        <w:rPr>
          <w:rStyle w:val="CommentReference"/>
        </w:rPr>
        <w:annotationRef/>
      </w:r>
      <w:r>
        <w:t>I agree that the phrasing is poor. I</w:t>
      </w:r>
    </w:p>
  </w:comment>
  <w:comment w:id="2887" w:author="tim liptrot" w:date="2020-05-08T14:18:00Z" w:initials="tl">
    <w:p w14:paraId="65B005EA" w14:textId="2CDFD6AC" w:rsidR="00950B77" w:rsidRDefault="00950B77">
      <w:pPr>
        <w:pStyle w:val="CommentText"/>
      </w:pPr>
      <w:r>
        <w:rPr>
          <w:rStyle w:val="CommentReference"/>
        </w:rPr>
        <w:annotationRef/>
      </w:r>
    </w:p>
  </w:comment>
  <w:comment w:id="2888" w:author="Author" w:initials="A">
    <w:p w14:paraId="6C9E852A" w14:textId="3EB5C32C" w:rsidR="00950B77" w:rsidRDefault="00950B77">
      <w:pPr>
        <w:pStyle w:val="CommentText"/>
      </w:pPr>
      <w:r>
        <w:rPr>
          <w:rStyle w:val="CommentReference"/>
        </w:rPr>
        <w:annotationRef/>
      </w:r>
      <w:r>
        <w:t>Imprecise. Please rephrase.</w:t>
      </w:r>
    </w:p>
  </w:comment>
  <w:comment w:id="2881" w:author="Rev" w:date="2020-03-17T18:43:00Z" w:initials="Rev">
    <w:p w14:paraId="09961F13" w14:textId="77777777" w:rsidR="00950B77" w:rsidRDefault="00950B77">
      <w:pPr>
        <w:pStyle w:val="CommentText"/>
      </w:pPr>
      <w:r>
        <w:rPr>
          <w:rStyle w:val="CommentReference"/>
        </w:rPr>
        <w:annotationRef/>
      </w:r>
      <w:r>
        <w:t>Wording is loose</w:t>
      </w:r>
    </w:p>
    <w:p w14:paraId="6CFF6999" w14:textId="77777777" w:rsidR="00950B77" w:rsidRDefault="00950B77">
      <w:pPr>
        <w:pStyle w:val="CommentText"/>
      </w:pPr>
    </w:p>
    <w:p w14:paraId="2114BFBD" w14:textId="77777777" w:rsidR="00950B77" w:rsidRDefault="00950B77">
      <w:pPr>
        <w:pStyle w:val="CommentText"/>
      </w:pPr>
      <w:r>
        <w:t xml:space="preserve">I understand that remote sensing would have the potential to </w:t>
      </w:r>
      <w:proofErr w:type="gramStart"/>
      <w:r>
        <w:t>more strictly know the use of farmers</w:t>
      </w:r>
      <w:proofErr w:type="gramEnd"/>
      <w:r>
        <w:t xml:space="preserve"> but that it has actually been not considered because it would be too damming/embarrassing/unimplementable.</w:t>
      </w:r>
    </w:p>
    <w:p w14:paraId="7F645A52" w14:textId="77777777" w:rsidR="00950B77" w:rsidRDefault="00950B77">
      <w:pPr>
        <w:pStyle w:val="CommentText"/>
      </w:pPr>
    </w:p>
    <w:p w14:paraId="35423ACA" w14:textId="5FD3CDA0" w:rsidR="00950B77" w:rsidRDefault="00950B77">
      <w:pPr>
        <w:pStyle w:val="CommentText"/>
      </w:pPr>
      <w:r>
        <w:t>Is this linked to the change of minister?</w:t>
      </w:r>
    </w:p>
    <w:p w14:paraId="0DDED35F" w14:textId="77777777" w:rsidR="00950B77" w:rsidRDefault="00950B77">
      <w:pPr>
        <w:pStyle w:val="CommentText"/>
      </w:pPr>
      <w:r>
        <w:t xml:space="preserve">It is clearly a turning </w:t>
      </w:r>
      <w:proofErr w:type="gramStart"/>
      <w:r>
        <w:t>point</w:t>
      </w:r>
      <w:proofErr w:type="gramEnd"/>
      <w:r>
        <w:t xml:space="preserve"> and nothing has been yet written on that</w:t>
      </w:r>
    </w:p>
    <w:p w14:paraId="01A4B153" w14:textId="1513060F" w:rsidR="00950B77" w:rsidRDefault="00950B77" w:rsidP="005D1D5E">
      <w:pPr>
        <w:pStyle w:val="CommentText"/>
      </w:pPr>
      <w:r>
        <w:t>Could you examine this point?</w:t>
      </w:r>
    </w:p>
    <w:p w14:paraId="15DC1876" w14:textId="30E22405" w:rsidR="00950B77" w:rsidRDefault="00950B77" w:rsidP="005D1D5E">
      <w:pPr>
        <w:pStyle w:val="CommentText"/>
      </w:pPr>
      <w:r>
        <w:t>This applies to next paragraph too</w:t>
      </w:r>
    </w:p>
  </w:comment>
  <w:comment w:id="2882" w:author="tim liptrot" w:date="2020-05-02T21:00:00Z" w:initials="tl">
    <w:p w14:paraId="723C3409" w14:textId="25085EE9" w:rsidR="00950B77" w:rsidRDefault="00950B77">
      <w:pPr>
        <w:pStyle w:val="CommentText"/>
      </w:pPr>
      <w:r>
        <w:rPr>
          <w:rStyle w:val="CommentReference"/>
        </w:rPr>
        <w:annotationRef/>
      </w:r>
      <w:proofErr w:type="gramStart"/>
      <w:r>
        <w:t>Yeah</w:t>
      </w:r>
      <w:proofErr w:type="gramEnd"/>
      <w:r>
        <w:t xml:space="preserve"> I totally agree that the change of ministers represents a turning point. I spoke the HAN about it, he said that his appointment and the appointment of Abdullah Ensour made a strong </w:t>
      </w:r>
      <w:proofErr w:type="spellStart"/>
      <w:r>
        <w:t>reallocative</w:t>
      </w:r>
      <w:proofErr w:type="spellEnd"/>
      <w:r>
        <w:t xml:space="preserve"> stance possible.</w:t>
      </w:r>
    </w:p>
  </w:comment>
  <w:comment w:id="2883" w:author="tim liptrot" w:date="2020-05-02T21:01:00Z" w:initials="tl">
    <w:p w14:paraId="4D2DE337" w14:textId="74729543" w:rsidR="00950B77" w:rsidRDefault="00950B77">
      <w:pPr>
        <w:pStyle w:val="CommentText"/>
      </w:pPr>
      <w:r>
        <w:rPr>
          <w:rStyle w:val="CommentReference"/>
        </w:rPr>
        <w:annotationRef/>
      </w:r>
    </w:p>
  </w:comment>
  <w:comment w:id="2900" w:author="Rev" w:date="2020-03-17T18:45:00Z" w:initials="Rev">
    <w:p w14:paraId="646298ED" w14:textId="34C476A7" w:rsidR="00950B77" w:rsidRDefault="00950B77">
      <w:pPr>
        <w:pStyle w:val="CommentText"/>
      </w:pPr>
      <w:r>
        <w:rPr>
          <w:rStyle w:val="CommentReference"/>
        </w:rPr>
        <w:annotationRef/>
      </w:r>
      <w:r>
        <w:t>No so clear what the link is; clarify</w:t>
      </w:r>
    </w:p>
  </w:comment>
  <w:comment w:id="2901" w:author="tim liptrot" w:date="2020-05-02T20:44:00Z" w:initials="tl">
    <w:p w14:paraId="2FA5D3A8" w14:textId="26644B14" w:rsidR="00950B77" w:rsidRDefault="00950B77">
      <w:pPr>
        <w:pStyle w:val="CommentText"/>
      </w:pPr>
      <w:r>
        <w:rPr>
          <w:rStyle w:val="CommentReference"/>
        </w:rPr>
        <w:annotationRef/>
      </w:r>
      <w:r>
        <w:t xml:space="preserve">I can do that! So basically, there are </w:t>
      </w:r>
      <w:proofErr w:type="gramStart"/>
      <w:r>
        <w:t>all of</w:t>
      </w:r>
      <w:proofErr w:type="gramEnd"/>
      <w:r>
        <w:t xml:space="preserve"> these implementation problems. But they can be solved at lower cost than the current system. But they choose not to do so to </w:t>
      </w:r>
    </w:p>
  </w:comment>
  <w:comment w:id="2908" w:author="Rev" w:date="2020-03-17T18:47:00Z" w:initials="Rev">
    <w:p w14:paraId="400F6DF2" w14:textId="706C0B5F" w:rsidR="00950B77" w:rsidRDefault="00950B77">
      <w:pPr>
        <w:pStyle w:val="CommentText"/>
      </w:pPr>
      <w:r>
        <w:rPr>
          <w:rStyle w:val="CommentReference"/>
        </w:rPr>
        <w:annotationRef/>
      </w:r>
      <w:proofErr w:type="gramStart"/>
      <w:r>
        <w:t>?why</w:t>
      </w:r>
      <w:proofErr w:type="gramEnd"/>
      <w:r>
        <w:t xml:space="preserve"> is this important?</w:t>
      </w:r>
    </w:p>
  </w:comment>
  <w:comment w:id="2909" w:author="Rev" w:date="2020-03-17T18:48:00Z" w:initials="Rev">
    <w:p w14:paraId="0883BD91" w14:textId="77777777" w:rsidR="00950B77" w:rsidRDefault="00950B77">
      <w:pPr>
        <w:pStyle w:val="CommentText"/>
      </w:pPr>
      <w:r>
        <w:rPr>
          <w:rStyle w:val="CommentReference"/>
        </w:rPr>
        <w:annotationRef/>
      </w:r>
      <w:r>
        <w:t>This is confusing and contradicts the above</w:t>
      </w:r>
    </w:p>
    <w:p w14:paraId="66A79615" w14:textId="77777777" w:rsidR="00950B77" w:rsidRDefault="00950B77">
      <w:pPr>
        <w:pStyle w:val="CommentText"/>
      </w:pPr>
      <w:r>
        <w:t>Are you mixing up legal and illegal wells?</w:t>
      </w:r>
    </w:p>
    <w:p w14:paraId="05BA2877" w14:textId="77777777" w:rsidR="00950B77" w:rsidRDefault="00950B77">
      <w:pPr>
        <w:pStyle w:val="CommentText"/>
      </w:pPr>
    </w:p>
    <w:p w14:paraId="1DD2340F" w14:textId="1011B36F" w:rsidR="00950B77" w:rsidRDefault="00950B77">
      <w:pPr>
        <w:pStyle w:val="CommentText"/>
      </w:pPr>
      <w:r>
        <w:t>This new price policy seems to be quite old now (5 years?) so you absolutely need to tell what has happened with it more precisely – and is this also related to the change of ministers?</w:t>
      </w:r>
    </w:p>
  </w:comment>
  <w:comment w:id="2912" w:author="Rev" w:date="2020-03-17T18:50:00Z" w:initials="Rev">
    <w:p w14:paraId="2A1EBB9E" w14:textId="77777777" w:rsidR="00950B77" w:rsidRDefault="00950B77">
      <w:pPr>
        <w:pStyle w:val="CommentText"/>
      </w:pPr>
      <w:r>
        <w:rPr>
          <w:rStyle w:val="CommentReference"/>
        </w:rPr>
        <w:annotationRef/>
      </w:r>
      <w:r>
        <w:t xml:space="preserve">I </w:t>
      </w:r>
      <w:proofErr w:type="gramStart"/>
      <w:r>
        <w:t>don't</w:t>
      </w:r>
      <w:proofErr w:type="gramEnd"/>
      <w:r>
        <w:t xml:space="preserve"> understand this</w:t>
      </w:r>
    </w:p>
    <w:p w14:paraId="309F872E" w14:textId="3F15767D" w:rsidR="00950B77" w:rsidRDefault="00950B77">
      <w:pPr>
        <w:pStyle w:val="CommentText"/>
      </w:pPr>
      <w:r>
        <w:t>You said it was mainly based on areas</w:t>
      </w:r>
    </w:p>
  </w:comment>
  <w:comment w:id="2913" w:author="tim liptrot" w:date="2020-05-02T20:59:00Z" w:initials="tl">
    <w:p w14:paraId="2A8EEC7E" w14:textId="7DDDB24A" w:rsidR="00950B77" w:rsidRDefault="00950B77">
      <w:pPr>
        <w:pStyle w:val="CommentText"/>
      </w:pPr>
      <w:r>
        <w:rPr>
          <w:rStyle w:val="CommentReference"/>
        </w:rPr>
        <w:annotationRef/>
      </w:r>
      <w:r>
        <w:t>Yeah it is based on the area irrigated near the well. That should be rewritten</w:t>
      </w:r>
    </w:p>
  </w:comment>
  <w:comment w:id="2915" w:author="Author" w:initials="A">
    <w:p w14:paraId="5E0D53FC" w14:textId="2C4587D4" w:rsidR="00950B77" w:rsidRDefault="00950B77">
      <w:pPr>
        <w:pStyle w:val="CommentText"/>
      </w:pPr>
      <w:r>
        <w:rPr>
          <w:rStyle w:val="CommentReference"/>
        </w:rPr>
        <w:annotationRef/>
      </w:r>
      <w:r>
        <w:t xml:space="preserve">Text below </w:t>
      </w:r>
      <w:proofErr w:type="gramStart"/>
      <w:r>
        <w:t>doesn’t</w:t>
      </w:r>
      <w:proofErr w:type="gramEnd"/>
      <w:r>
        <w:t xml:space="preserve"> explain or develop this heading.</w:t>
      </w:r>
    </w:p>
  </w:comment>
  <w:comment w:id="2916" w:author="Author" w:initials="A">
    <w:p w14:paraId="6BECD5C3" w14:textId="7C639C4C" w:rsidR="00950B77" w:rsidRDefault="00950B77">
      <w:pPr>
        <w:pStyle w:val="CommentText"/>
      </w:pPr>
      <w:r>
        <w:rPr>
          <w:rStyle w:val="CommentReference"/>
        </w:rPr>
        <w:annotationRef/>
      </w:r>
      <w:proofErr w:type="gramStart"/>
      <w:r>
        <w:t>Yeah</w:t>
      </w:r>
      <w:proofErr w:type="gramEnd"/>
      <w:r>
        <w:t xml:space="preserve"> it’s a side thesis, recommend restructuring to make it fit.</w:t>
      </w:r>
    </w:p>
  </w:comment>
  <w:comment w:id="2929" w:author="Rev" w:date="2020-03-17T18:52:00Z" w:initials="Rev">
    <w:p w14:paraId="6D875C1E" w14:textId="77777777" w:rsidR="00950B77" w:rsidRDefault="00950B77">
      <w:pPr>
        <w:pStyle w:val="CommentText"/>
      </w:pPr>
      <w:r>
        <w:rPr>
          <w:rStyle w:val="CommentReference"/>
        </w:rPr>
        <w:annotationRef/>
      </w:r>
      <w:r>
        <w:t>You already discussed farmers strategies before</w:t>
      </w:r>
    </w:p>
    <w:p w14:paraId="135B275E" w14:textId="77777777" w:rsidR="00950B77" w:rsidRDefault="00950B77">
      <w:pPr>
        <w:pStyle w:val="CommentText"/>
      </w:pPr>
    </w:p>
    <w:p w14:paraId="68A45B22" w14:textId="1C46ED45" w:rsidR="00950B77" w:rsidRDefault="00950B77" w:rsidP="00554EE1">
      <w:pPr>
        <w:pStyle w:val="CommentText"/>
      </w:pPr>
      <w:r>
        <w:t xml:space="preserve">You need to restructure this </w:t>
      </w:r>
      <w:proofErr w:type="spellStart"/>
      <w:r>
        <w:t>Azraq</w:t>
      </w:r>
      <w:proofErr w:type="spellEnd"/>
      <w:r>
        <w:t xml:space="preserve"> section to avoid repetition and circularity</w:t>
      </w:r>
    </w:p>
  </w:comment>
  <w:comment w:id="2931" w:author="Author" w:initials="A">
    <w:p w14:paraId="29255DCE" w14:textId="5C63212E" w:rsidR="00950B77" w:rsidRDefault="00950B77">
      <w:pPr>
        <w:pStyle w:val="CommentText"/>
      </w:pPr>
      <w:r>
        <w:rPr>
          <w:rStyle w:val="CommentReference"/>
        </w:rPr>
        <w:annotationRef/>
      </w:r>
      <w:r>
        <w:t>Please rephrase and provide reference.</w:t>
      </w:r>
    </w:p>
  </w:comment>
  <w:comment w:id="2933" w:author="Rev" w:date="2020-03-17T18:53:00Z" w:initials="Rev">
    <w:p w14:paraId="26B35D97" w14:textId="33AD84BF" w:rsidR="00950B77" w:rsidRDefault="00950B77">
      <w:pPr>
        <w:pStyle w:val="CommentText"/>
      </w:pPr>
      <w:r>
        <w:rPr>
          <w:rStyle w:val="CommentReference"/>
        </w:rPr>
        <w:annotationRef/>
      </w:r>
      <w:r>
        <w:t>Source? How is this estimated?</w:t>
      </w:r>
    </w:p>
  </w:comment>
  <w:comment w:id="2934" w:author="Author" w:initials="A">
    <w:p w14:paraId="61FCC909" w14:textId="6715F17E" w:rsidR="00950B77" w:rsidRDefault="00950B77">
      <w:pPr>
        <w:pStyle w:val="CommentText"/>
      </w:pPr>
      <w:r>
        <w:rPr>
          <w:rStyle w:val="CommentReference"/>
        </w:rPr>
        <w:annotationRef/>
      </w:r>
      <w:r>
        <w:t>Out of context. Please develop.</w:t>
      </w:r>
    </w:p>
  </w:comment>
  <w:comment w:id="2935" w:author="Author" w:initials="A">
    <w:p w14:paraId="1470064C" w14:textId="054ACCE6" w:rsidR="00950B77" w:rsidRDefault="00950B77">
      <w:pPr>
        <w:pStyle w:val="CommentText"/>
      </w:pPr>
      <w:r>
        <w:rPr>
          <w:rStyle w:val="CommentReference"/>
        </w:rPr>
        <w:annotationRef/>
      </w:r>
      <w:r>
        <w:t>The main problem with this section is that I have not well set out the “</w:t>
      </w:r>
      <w:proofErr w:type="spellStart"/>
      <w:r>
        <w:t>fakeness</w:t>
      </w:r>
      <w:proofErr w:type="spellEnd"/>
      <w:r>
        <w:t>” of the regulations in the north relative to the regulations in the south. Recommend change.</w:t>
      </w:r>
    </w:p>
  </w:comment>
  <w:comment w:id="2943" w:author="Author" w:initials="A">
    <w:p w14:paraId="263252E9" w14:textId="0CB2482E" w:rsidR="00950B77" w:rsidRDefault="00950B77">
      <w:pPr>
        <w:pStyle w:val="CommentText"/>
      </w:pPr>
      <w:r>
        <w:rPr>
          <w:rStyle w:val="CommentReference"/>
        </w:rPr>
        <w:annotationRef/>
      </w:r>
      <w:r>
        <w:t xml:space="preserve">Doesn’t’ this sentence </w:t>
      </w:r>
      <w:proofErr w:type="spellStart"/>
      <w:r>
        <w:t>proe</w:t>
      </w:r>
      <w:proofErr w:type="spellEnd"/>
      <w:r>
        <w:t xml:space="preserve"> that therefore there is no transfer aim?</w:t>
      </w:r>
    </w:p>
  </w:comment>
  <w:comment w:id="2944" w:author="Author" w:initials="A">
    <w:p w14:paraId="21A33C9E" w14:textId="47320530" w:rsidR="00950B77" w:rsidRDefault="00950B77">
      <w:pPr>
        <w:pStyle w:val="CommentText"/>
      </w:pPr>
      <w:r>
        <w:rPr>
          <w:rStyle w:val="CommentReference"/>
        </w:rPr>
        <w:annotationRef/>
      </w:r>
      <w:proofErr w:type="gramStart"/>
      <w:r>
        <w:t>No</w:t>
      </w:r>
      <w:proofErr w:type="gramEnd"/>
      <w:r>
        <w:t xml:space="preserve"> I disagree. Return to milkshake analogy</w:t>
      </w:r>
    </w:p>
  </w:comment>
  <w:comment w:id="2949" w:author="Rev" w:date="2020-03-17T18:55:00Z" w:initials="Rev">
    <w:p w14:paraId="67CB1059" w14:textId="7C56DD1F" w:rsidR="00950B77" w:rsidRDefault="00950B77">
      <w:pPr>
        <w:pStyle w:val="CommentText"/>
      </w:pPr>
      <w:r>
        <w:rPr>
          <w:rStyle w:val="CommentReference"/>
        </w:rPr>
        <w:annotationRef/>
      </w:r>
      <w:r>
        <w:t>Discussing alternatives</w:t>
      </w:r>
    </w:p>
  </w:comment>
  <w:comment w:id="2952" w:author="Author" w:initials="A">
    <w:p w14:paraId="2E87B9D2" w14:textId="5451F937" w:rsidR="00950B77" w:rsidRDefault="00950B77">
      <w:pPr>
        <w:pStyle w:val="CommentText"/>
      </w:pPr>
      <w:r>
        <w:rPr>
          <w:rStyle w:val="CommentReference"/>
        </w:rPr>
        <w:annotationRef/>
      </w:r>
      <w:r>
        <w:t>This is one of the main aims of the paper in this sentence. I suggest taking it into account.</w:t>
      </w:r>
    </w:p>
  </w:comment>
  <w:comment w:id="2953" w:author="Rev" w:date="2020-03-17T18:57:00Z" w:initials="Rev">
    <w:p w14:paraId="476CD872" w14:textId="77777777" w:rsidR="00950B77" w:rsidRDefault="00950B77">
      <w:pPr>
        <w:pStyle w:val="CommentText"/>
      </w:pPr>
      <w:r>
        <w:rPr>
          <w:rStyle w:val="CommentReference"/>
        </w:rPr>
        <w:annotationRef/>
      </w:r>
      <w:r>
        <w:t>3 times as large; or 3 times smaller?</w:t>
      </w:r>
    </w:p>
    <w:p w14:paraId="627DFF60" w14:textId="7E6E7A34" w:rsidR="00950B77" w:rsidRDefault="00950B77" w:rsidP="000F2EC0">
      <w:pPr>
        <w:pStyle w:val="CommentText"/>
      </w:pPr>
      <w:r>
        <w:t xml:space="preserve">Satellite images do not point to such a reduction; why did the government not do such an assessment? Everyone can do that with free Landsat or </w:t>
      </w:r>
      <w:proofErr w:type="spellStart"/>
      <w:r>
        <w:t>Sentinelle</w:t>
      </w:r>
      <w:proofErr w:type="spellEnd"/>
      <w:r>
        <w:t xml:space="preserve"> 2 images…</w:t>
      </w:r>
    </w:p>
  </w:comment>
  <w:comment w:id="2961" w:author="Author" w:initials="A">
    <w:p w14:paraId="728EB8DA" w14:textId="48329C4C" w:rsidR="00950B77" w:rsidRDefault="00950B77">
      <w:pPr>
        <w:pStyle w:val="CommentText"/>
      </w:pPr>
      <w:r>
        <w:rPr>
          <w:rStyle w:val="CommentReference"/>
        </w:rPr>
        <w:annotationRef/>
      </w:r>
      <w:r>
        <w:t xml:space="preserve">More space should be devoted to the discussion, </w:t>
      </w:r>
      <w:proofErr w:type="spellStart"/>
      <w:r>
        <w:t>ideallybut</w:t>
      </w:r>
      <w:proofErr w:type="spellEnd"/>
      <w:r>
        <w:t xml:space="preserve"> not necessarily a comparison</w:t>
      </w:r>
    </w:p>
  </w:comment>
  <w:comment w:id="2969" w:author="Author" w:initials="A">
    <w:p w14:paraId="67D29522" w14:textId="43C7A1BB" w:rsidR="00950B77" w:rsidRDefault="00950B77">
      <w:pPr>
        <w:pStyle w:val="CommentText"/>
      </w:pPr>
      <w:r>
        <w:rPr>
          <w:rStyle w:val="CommentReference"/>
        </w:rPr>
        <w:annotationRef/>
      </w:r>
      <w:r>
        <w:t xml:space="preserve">It should be ‘reallocation’. </w:t>
      </w:r>
    </w:p>
  </w:comment>
  <w:comment w:id="2970" w:author="Author" w:initials="A">
    <w:p w14:paraId="0E9917B3" w14:textId="56ADFDC2" w:rsidR="00950B77" w:rsidRDefault="00950B77">
      <w:pPr>
        <w:pStyle w:val="CommentText"/>
      </w:pPr>
      <w:r>
        <w:rPr>
          <w:rStyle w:val="CommentReference"/>
        </w:rPr>
        <w:annotationRef/>
      </w:r>
      <w:proofErr w:type="gramStart"/>
      <w:r>
        <w:t>Yes</w:t>
      </w:r>
      <w:proofErr w:type="gramEnd"/>
      <w:r>
        <w:t xml:space="preserve"> you’re right. Garrick’s definitions are the clearest.</w:t>
      </w:r>
    </w:p>
  </w:comment>
  <w:comment w:id="2973" w:author="Author" w:initials="A">
    <w:p w14:paraId="5C944F22" w14:textId="06B2ABC3" w:rsidR="00950B77" w:rsidRDefault="00950B77">
      <w:pPr>
        <w:pStyle w:val="CommentText"/>
      </w:pPr>
      <w:r>
        <w:rPr>
          <w:rStyle w:val="CommentReference"/>
        </w:rPr>
        <w:annotationRef/>
      </w:r>
      <w:r>
        <w:t>Physically yes, but at the scale of the country, in water resource planning terms I believe this distinction hinges on a semantic difference.</w:t>
      </w:r>
    </w:p>
  </w:comment>
  <w:comment w:id="2974" w:author="Author" w:initials="A">
    <w:p w14:paraId="0F740B05" w14:textId="602BC440" w:rsidR="00950B77" w:rsidRDefault="00950B77">
      <w:pPr>
        <w:pStyle w:val="CommentText"/>
      </w:pPr>
      <w:r>
        <w:rPr>
          <w:rStyle w:val="CommentReference"/>
        </w:rPr>
        <w:annotationRef/>
      </w:r>
      <w:r>
        <w:t>Which ones? This section should review them.</w:t>
      </w:r>
    </w:p>
  </w:comment>
  <w:comment w:id="2975" w:author="Author" w:initials="A">
    <w:p w14:paraId="0A14C5C3" w14:textId="549EDDB8" w:rsidR="00950B77" w:rsidRDefault="00950B77">
      <w:pPr>
        <w:pStyle w:val="CommentText"/>
      </w:pPr>
      <w:r>
        <w:rPr>
          <w:rStyle w:val="CommentReference"/>
        </w:rPr>
        <w:annotationRef/>
      </w:r>
      <w:r>
        <w:t>Rephrase please.</w:t>
      </w:r>
    </w:p>
  </w:comment>
  <w:comment w:id="2976" w:author="Author" w:initials="A">
    <w:p w14:paraId="64FDCB57" w14:textId="5CBE157F" w:rsidR="00950B77" w:rsidRDefault="00950B77">
      <w:pPr>
        <w:pStyle w:val="CommentText"/>
      </w:pPr>
      <w:r>
        <w:rPr>
          <w:rStyle w:val="CommentReference"/>
        </w:rPr>
        <w:annotationRef/>
      </w:r>
      <w:r>
        <w:t>Yeah oh god I was exhausted</w:t>
      </w:r>
    </w:p>
  </w:comment>
  <w:comment w:id="3017" w:author="Rev" w:date="2020-03-17T19:13:00Z" w:initials="Rev">
    <w:p w14:paraId="342F6D6B" w14:textId="366F6CED" w:rsidR="00950B77" w:rsidRDefault="00950B77">
      <w:pPr>
        <w:pStyle w:val="CommentText"/>
      </w:pPr>
      <w:r>
        <w:rPr>
          <w:rStyle w:val="CommentReference"/>
        </w:rPr>
        <w:annotationRef/>
      </w:r>
      <w:r>
        <w:t>But it seems they quite successfully evaded the ban too…</w:t>
      </w:r>
    </w:p>
  </w:comment>
  <w:comment w:id="3018" w:author="tim liptrot" w:date="2020-03-29T16:43:00Z" w:initials="tl">
    <w:p w14:paraId="7E3B8D2D" w14:textId="67FA326F" w:rsidR="00950B77" w:rsidRDefault="00950B77">
      <w:pPr>
        <w:pStyle w:val="CommentText"/>
      </w:pPr>
      <w:r>
        <w:rPr>
          <w:rStyle w:val="CommentReference"/>
        </w:rPr>
        <w:annotationRef/>
      </w:r>
      <w:r>
        <w:t xml:space="preserve">Yeah this is a bad sentence. For the farmers by </w:t>
      </w:r>
      <w:proofErr w:type="spellStart"/>
      <w:r>
        <w:t>Disi</w:t>
      </w:r>
      <w:proofErr w:type="spellEnd"/>
      <w:r>
        <w:t xml:space="preserve"> city, they seem to have evaded it. For the farmers by Mudawara, they seem not to. I can make this </w:t>
      </w:r>
      <w:proofErr w:type="gramStart"/>
      <w:r>
        <w:t>more clear</w:t>
      </w:r>
      <w:proofErr w:type="gramEnd"/>
      <w:r>
        <w:t>.</w:t>
      </w:r>
    </w:p>
  </w:comment>
  <w:comment w:id="3021" w:author="Rev" w:date="2020-03-17T19:15:00Z" w:initials="Rev">
    <w:p w14:paraId="5243F856" w14:textId="4347A514" w:rsidR="00950B77" w:rsidRDefault="00950B77">
      <w:pPr>
        <w:pStyle w:val="CommentText"/>
      </w:pPr>
      <w:r>
        <w:rPr>
          <w:rStyle w:val="CommentReference"/>
        </w:rPr>
        <w:annotationRef/>
      </w:r>
      <w:r>
        <w:t>??</w:t>
      </w:r>
    </w:p>
  </w:comment>
  <w:comment w:id="3022" w:author="Rev" w:date="2020-03-17T19:16:00Z" w:initials="Rev">
    <w:p w14:paraId="320F145C" w14:textId="77777777" w:rsidR="00950B77" w:rsidRDefault="00950B77">
      <w:pPr>
        <w:pStyle w:val="CommentText"/>
      </w:pPr>
      <w:r>
        <w:rPr>
          <w:rStyle w:val="CommentReference"/>
        </w:rPr>
        <w:annotationRef/>
      </w:r>
      <w:r>
        <w:t>This begs a development, in which Red-Dead must also be discussed.</w:t>
      </w:r>
    </w:p>
    <w:p w14:paraId="33378A37" w14:textId="77777777" w:rsidR="00950B77" w:rsidRDefault="00950B77">
      <w:pPr>
        <w:pStyle w:val="CommentText"/>
      </w:pPr>
      <w:r>
        <w:t xml:space="preserve">These are capital intensive solutions that tend to be preferred to more politically disruptive options, such as groundwater </w:t>
      </w:r>
      <w:proofErr w:type="gramStart"/>
      <w:r>
        <w:t>reallocation;</w:t>
      </w:r>
      <w:proofErr w:type="gramEnd"/>
    </w:p>
    <w:p w14:paraId="65A32AD0" w14:textId="77777777" w:rsidR="00950B77" w:rsidRDefault="00950B77">
      <w:pPr>
        <w:pStyle w:val="CommentText"/>
      </w:pPr>
    </w:p>
    <w:p w14:paraId="147D4BC6" w14:textId="77777777" w:rsidR="00950B77" w:rsidRDefault="00950B77" w:rsidP="00BC3405">
      <w:pPr>
        <w:pStyle w:val="CommentText"/>
      </w:pPr>
      <w:r>
        <w:t>Will they prevail at the end? What are the volumes and costs attached to all these options?</w:t>
      </w:r>
    </w:p>
    <w:p w14:paraId="313DCD56" w14:textId="02FBE498" w:rsidR="00950B77" w:rsidRDefault="00950B77" w:rsidP="00BC3405">
      <w:pPr>
        <w:pStyle w:val="CommentText"/>
      </w:pPr>
    </w:p>
  </w:comment>
  <w:comment w:id="3023" w:author="tim liptrot" w:date="2020-03-29T16:44:00Z" w:initials="tl">
    <w:p w14:paraId="046DC423" w14:textId="4F5527D6" w:rsidR="00950B77" w:rsidRDefault="00950B77">
      <w:pPr>
        <w:pStyle w:val="CommentText"/>
      </w:pPr>
      <w:r>
        <w:rPr>
          <w:rStyle w:val="CommentReference"/>
        </w:rPr>
        <w:annotationRef/>
      </w:r>
      <w:r>
        <w:t xml:space="preserve">Yes. I agree. That should be part of my </w:t>
      </w:r>
      <w:proofErr w:type="gramStart"/>
      <w:r>
        <w:t>conclusion, once</w:t>
      </w:r>
      <w:proofErr w:type="gramEnd"/>
      <w:r>
        <w:t xml:space="preserve"> I have supported it properly. </w:t>
      </w:r>
      <w:proofErr w:type="gramStart"/>
      <w:r>
        <w:t>So</w:t>
      </w:r>
      <w:proofErr w:type="gramEnd"/>
      <w:r>
        <w:t xml:space="preserve"> we would set up with “does urban expansion make groundwater regulation more possible. Then we lay out the options available to Jordan. Then we lay out the evidence. Then I say, it does seem that demand reduction had some limited successes. Furthermore, it appears that the government was willing trade high capital costs for less politically disruptive options.</w:t>
      </w:r>
    </w:p>
  </w:comment>
  <w:comment w:id="3031" w:author="Author" w:initials="A">
    <w:p w14:paraId="5FCCEAC4" w14:textId="1570DE63" w:rsidR="00950B77" w:rsidRDefault="00950B77">
      <w:pPr>
        <w:pStyle w:val="CommentText"/>
      </w:pPr>
      <w:r>
        <w:rPr>
          <w:rStyle w:val="CommentReference"/>
        </w:rPr>
        <w:annotationRef/>
      </w:r>
      <w:r>
        <w:t>One word too many</w:t>
      </w:r>
    </w:p>
  </w:comment>
  <w:comment w:id="3032" w:author="Author" w:initials="A">
    <w:p w14:paraId="261037C2" w14:textId="6DBF9CCD" w:rsidR="00950B77" w:rsidRDefault="00950B77">
      <w:pPr>
        <w:pStyle w:val="CommentText"/>
      </w:pPr>
      <w:r>
        <w:rPr>
          <w:rStyle w:val="CommentReference"/>
        </w:rPr>
        <w:annotationRef/>
      </w:r>
      <w:r>
        <w:t>Success based on what criteria? As it is not very sustainable.</w:t>
      </w:r>
    </w:p>
  </w:comment>
  <w:comment w:id="3033" w:author="Author" w:initials="A">
    <w:p w14:paraId="5610F1DD" w14:textId="7325A398" w:rsidR="00950B77" w:rsidRDefault="00950B77">
      <w:pPr>
        <w:pStyle w:val="CommentText"/>
      </w:pPr>
      <w:r>
        <w:rPr>
          <w:rStyle w:val="CommentReference"/>
        </w:rPr>
        <w:annotationRef/>
      </w:r>
      <w:r>
        <w:t xml:space="preserve">Success in that transfer </w:t>
      </w:r>
      <w:proofErr w:type="gramStart"/>
      <w:r>
        <w:t>actually occurred</w:t>
      </w:r>
      <w:proofErr w:type="gramEnd"/>
      <w:r>
        <w:t>. I need to restructure the paper in a way that brings that out.</w:t>
      </w:r>
    </w:p>
  </w:comment>
  <w:comment w:id="3034" w:author="Rev" w:date="2020-03-17T19:25:00Z" w:initials="Rev">
    <w:p w14:paraId="672AFC86" w14:textId="77777777" w:rsidR="00950B77" w:rsidRDefault="00950B77">
      <w:pPr>
        <w:pStyle w:val="CommentText"/>
      </w:pPr>
      <w:r>
        <w:rPr>
          <w:rStyle w:val="CommentReference"/>
        </w:rPr>
        <w:annotationRef/>
      </w:r>
      <w:r>
        <w:t xml:space="preserve">Which one? Is </w:t>
      </w:r>
      <w:proofErr w:type="spellStart"/>
      <w:r>
        <w:t>Disi</w:t>
      </w:r>
      <w:proofErr w:type="spellEnd"/>
      <w:r>
        <w:t xml:space="preserve"> the strategic reserve (unclear)?</w:t>
      </w:r>
    </w:p>
    <w:p w14:paraId="61DA8F2A" w14:textId="2A996E02" w:rsidR="00950B77" w:rsidRDefault="00950B77">
      <w:pPr>
        <w:pStyle w:val="CommentText"/>
      </w:pPr>
      <w:r>
        <w:t xml:space="preserve">Is it viable? Do we have data in the past ten years of how much the aquifer is dropping? If </w:t>
      </w:r>
      <w:proofErr w:type="gramStart"/>
      <w:r>
        <w:t>not</w:t>
      </w:r>
      <w:proofErr w:type="gramEnd"/>
      <w:r>
        <w:t xml:space="preserve"> is this telling?</w:t>
      </w:r>
    </w:p>
  </w:comment>
  <w:comment w:id="3035" w:author="Author" w:initials="A">
    <w:p w14:paraId="6AEF5B62" w14:textId="4F7C92B2" w:rsidR="00950B77" w:rsidRDefault="00950B77">
      <w:pPr>
        <w:pStyle w:val="CommentText"/>
      </w:pPr>
      <w:r>
        <w:rPr>
          <w:rStyle w:val="CommentReference"/>
        </w:rPr>
        <w:annotationRef/>
      </w:r>
      <w:r>
        <w:t>What is this? No further explanation.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E7DF9A3" w15:done="0"/>
  <w15:commentEx w15:paraId="356B1B18" w15:done="0"/>
  <w15:commentEx w15:paraId="01F93972" w15:paraIdParent="356B1B18" w15:done="0"/>
  <w15:commentEx w15:paraId="1DA8398E" w15:done="0"/>
  <w15:commentEx w15:paraId="775326F2" w15:paraIdParent="1DA8398E" w15:done="0"/>
  <w15:commentEx w15:paraId="5E828159" w15:done="0"/>
  <w15:commentEx w15:paraId="58D8C4D3" w15:paraIdParent="5E828159" w15:done="0"/>
  <w15:commentEx w15:paraId="5835C7BB" w15:done="0"/>
  <w15:commentEx w15:paraId="4994D166" w15:paraIdParent="5835C7BB" w15:done="0"/>
  <w15:commentEx w15:paraId="2DE38B43" w15:done="0"/>
  <w15:commentEx w15:paraId="19C3FBA7" w15:paraIdParent="2DE38B43" w15:done="0"/>
  <w15:commentEx w15:paraId="5A10FD2D" w15:done="1"/>
  <w15:commentEx w15:paraId="4F978CEC" w15:paraIdParent="5A10FD2D" w15:done="1"/>
  <w15:commentEx w15:paraId="366311DA" w15:paraIdParent="5A10FD2D" w15:done="1"/>
  <w15:commentEx w15:paraId="5F136171" w15:done="0"/>
  <w15:commentEx w15:paraId="1B7BA98D" w15:paraIdParent="5F136171" w15:done="0"/>
  <w15:commentEx w15:paraId="6477164F" w15:done="0"/>
  <w15:commentEx w15:paraId="4551A330" w15:paraIdParent="6477164F" w15:done="0"/>
  <w15:commentEx w15:paraId="0116E2DA" w15:paraIdParent="6477164F" w15:done="0"/>
  <w15:commentEx w15:paraId="46FC1D18" w15:paraIdParent="6477164F" w15:done="0"/>
  <w15:commentEx w15:paraId="5479B0AF" w15:paraIdParent="6477164F" w15:done="0"/>
  <w15:commentEx w15:paraId="03E0CB45" w15:done="0"/>
  <w15:commentEx w15:paraId="53C69821" w15:paraIdParent="03E0CB45" w15:done="0"/>
  <w15:commentEx w15:paraId="315637A7" w15:done="0"/>
  <w15:commentEx w15:paraId="231AB7AB" w15:paraIdParent="315637A7" w15:done="0"/>
  <w15:commentEx w15:paraId="616B3EC7" w15:done="0"/>
  <w15:commentEx w15:paraId="6757259E" w15:paraIdParent="616B3EC7" w15:done="0"/>
  <w15:commentEx w15:paraId="6FE657E0" w15:done="0"/>
  <w15:commentEx w15:paraId="1551E269" w15:paraIdParent="6FE657E0" w15:done="0"/>
  <w15:commentEx w15:paraId="65DDEDD5" w15:done="0"/>
  <w15:commentEx w15:paraId="22A7035D" w15:paraIdParent="65DDEDD5" w15:done="0"/>
  <w15:commentEx w15:paraId="55D0A369" w15:paraIdParent="65DDEDD5" w15:done="0"/>
  <w15:commentEx w15:paraId="3197E7D4" w15:done="0"/>
  <w15:commentEx w15:paraId="54D1BE5F" w15:paraIdParent="3197E7D4" w15:done="0"/>
  <w15:commentEx w15:paraId="67116642" w15:done="0"/>
  <w15:commentEx w15:paraId="5F960634" w15:paraIdParent="67116642" w15:done="0"/>
  <w15:commentEx w15:paraId="55D46ACD" w15:done="0"/>
  <w15:commentEx w15:paraId="7723857B" w15:paraIdParent="55D46ACD" w15:done="0"/>
  <w15:commentEx w15:paraId="62913E33" w15:done="0"/>
  <w15:commentEx w15:paraId="73157D2A" w15:paraIdParent="62913E33" w15:done="0"/>
  <w15:commentEx w15:paraId="42C8A762" w15:done="0"/>
  <w15:commentEx w15:paraId="3D601763" w15:paraIdParent="42C8A762" w15:done="0"/>
  <w15:commentEx w15:paraId="5242DF5B" w15:done="0"/>
  <w15:commentEx w15:paraId="72DA2728" w15:done="0"/>
  <w15:commentEx w15:paraId="56B47BD8" w15:done="0"/>
  <w15:commentEx w15:paraId="1657718B" w15:done="0"/>
  <w15:commentEx w15:paraId="6990EEF4" w15:done="0"/>
  <w15:commentEx w15:paraId="78FA7279" w15:done="0"/>
  <w15:commentEx w15:paraId="2F3FA80E" w15:done="0"/>
  <w15:commentEx w15:paraId="27220B6D" w15:done="0"/>
  <w15:commentEx w15:paraId="3D3013F7" w15:done="0"/>
  <w15:commentEx w15:paraId="53B1B414" w15:done="0"/>
  <w15:commentEx w15:paraId="73866D87" w15:done="0"/>
  <w15:commentEx w15:paraId="3276DD5E" w15:done="0"/>
  <w15:commentEx w15:paraId="7076D6E2" w15:done="0"/>
  <w15:commentEx w15:paraId="1B23CE79" w15:done="0"/>
  <w15:commentEx w15:paraId="08695630" w15:paraIdParent="1B23CE79" w15:done="0"/>
  <w15:commentEx w15:paraId="3547CC20" w15:done="0"/>
  <w15:commentEx w15:paraId="7299C195" w15:paraIdParent="3547CC20" w15:done="0"/>
  <w15:commentEx w15:paraId="0CEA06B1" w15:done="0"/>
  <w15:commentEx w15:paraId="7E88267F" w15:paraIdParent="0CEA06B1" w15:done="0"/>
  <w15:commentEx w15:paraId="6E5A92E3" w15:done="0"/>
  <w15:commentEx w15:paraId="5177DAE6" w15:paraIdParent="6E5A92E3" w15:done="0"/>
  <w15:commentEx w15:paraId="7F7A520B" w15:done="0"/>
  <w15:commentEx w15:paraId="20304D7C" w15:paraIdParent="7F7A520B" w15:done="0"/>
  <w15:commentEx w15:paraId="23B0E162" w15:done="0"/>
  <w15:commentEx w15:paraId="2FA6AE1A" w15:paraIdParent="23B0E162" w15:done="0"/>
  <w15:commentEx w15:paraId="69E68548" w15:done="0"/>
  <w15:commentEx w15:paraId="0829FB72" w15:done="0"/>
  <w15:commentEx w15:paraId="13D7F607" w15:done="0"/>
  <w15:commentEx w15:paraId="633AF914" w15:paraIdParent="13D7F607" w15:done="0"/>
  <w15:commentEx w15:paraId="2CAA2FF9" w15:done="0"/>
  <w15:commentEx w15:paraId="1F5A62F1" w15:paraIdParent="2CAA2FF9" w15:done="0"/>
  <w15:commentEx w15:paraId="1ADBDA98" w15:done="0"/>
  <w15:commentEx w15:paraId="6BE92C68" w15:paraIdParent="1ADBDA98" w15:done="0"/>
  <w15:commentEx w15:paraId="76961048" w15:done="0"/>
  <w15:commentEx w15:paraId="4DA4D051" w15:paraIdParent="76961048" w15:done="0"/>
  <w15:commentEx w15:paraId="3987FA21" w15:paraIdParent="76961048" w15:done="0"/>
  <w15:commentEx w15:paraId="67E4717D" w15:done="0"/>
  <w15:commentEx w15:paraId="3366C433" w15:paraIdParent="67E4717D" w15:done="0"/>
  <w15:commentEx w15:paraId="790CE713" w15:paraIdParent="67E4717D" w15:done="0"/>
  <w15:commentEx w15:paraId="03092D50" w15:done="1"/>
  <w15:commentEx w15:paraId="3471F272" w15:paraIdParent="03092D50" w15:done="1"/>
  <w15:commentEx w15:paraId="40FB48E4" w15:done="1"/>
  <w15:commentEx w15:paraId="4C13E57B" w15:paraIdParent="40FB48E4" w15:done="1"/>
  <w15:commentEx w15:paraId="1E36EB50" w15:done="0"/>
  <w15:commentEx w15:paraId="1B3906D4" w15:done="0"/>
  <w15:commentEx w15:paraId="296AC866" w15:done="0"/>
  <w15:commentEx w15:paraId="3482F38E" w15:done="0"/>
  <w15:commentEx w15:paraId="0AFDE752" w15:done="0"/>
  <w15:commentEx w15:paraId="0B0B5D0D" w15:paraIdParent="0AFDE752" w15:done="0"/>
  <w15:commentEx w15:paraId="33837432" w15:done="0"/>
  <w15:commentEx w15:paraId="34A68A6B" w15:done="0"/>
  <w15:commentEx w15:paraId="7E82F274" w15:done="0"/>
  <w15:commentEx w15:paraId="21C54469" w15:paraIdParent="7E82F274" w15:done="0"/>
  <w15:commentEx w15:paraId="5503E5E1" w15:done="0"/>
  <w15:commentEx w15:paraId="2DEC7C25" w15:paraIdParent="5503E5E1" w15:done="0"/>
  <w15:commentEx w15:paraId="4FE65ADE" w15:done="0"/>
  <w15:commentEx w15:paraId="5E83A192" w15:done="0"/>
  <w15:commentEx w15:paraId="36168808" w15:done="0"/>
  <w15:commentEx w15:paraId="58B897ED" w15:paraIdParent="36168808" w15:done="0"/>
  <w15:commentEx w15:paraId="56E69837" w15:done="0"/>
  <w15:commentEx w15:paraId="54CCE3DF" w15:paraIdParent="56E69837" w15:done="0"/>
  <w15:commentEx w15:paraId="6CDE99FE" w15:done="0"/>
  <w15:commentEx w15:paraId="1F9142F7" w15:paraIdParent="6CDE99FE" w15:done="0"/>
  <w15:commentEx w15:paraId="7E32A071" w15:done="0"/>
  <w15:commentEx w15:paraId="77E35BAF" w15:paraIdParent="7E32A071" w15:done="0"/>
  <w15:commentEx w15:paraId="6E222895" w15:done="0"/>
  <w15:commentEx w15:paraId="10590736" w15:done="0"/>
  <w15:commentEx w15:paraId="326218C4" w15:done="0"/>
  <w15:commentEx w15:paraId="66570D1C" w15:done="0"/>
  <w15:commentEx w15:paraId="08EBCAA6" w15:paraIdParent="66570D1C" w15:done="0"/>
  <w15:commentEx w15:paraId="52ED8F79" w15:done="0"/>
  <w15:commentEx w15:paraId="62087032" w15:paraIdParent="52ED8F79" w15:done="0"/>
  <w15:commentEx w15:paraId="08E976C8" w15:done="0"/>
  <w15:commentEx w15:paraId="08F764D5" w15:paraIdParent="08E976C8" w15:done="0"/>
  <w15:commentEx w15:paraId="3534EC7F" w15:done="0"/>
  <w15:commentEx w15:paraId="39DBF81E" w15:paraIdParent="3534EC7F" w15:done="0"/>
  <w15:commentEx w15:paraId="4A7A0924" w15:paraIdParent="3534EC7F" w15:done="0"/>
  <w15:commentEx w15:paraId="5CA803FD" w15:done="0"/>
  <w15:commentEx w15:paraId="7ACF31DC" w15:paraIdParent="5CA803FD" w15:done="0"/>
  <w15:commentEx w15:paraId="42DECB25" w15:done="0"/>
  <w15:commentEx w15:paraId="53E5A863" w15:done="0"/>
  <w15:commentEx w15:paraId="5D2FF2C8" w15:done="0"/>
  <w15:commentEx w15:paraId="3C8A9E73" w15:paraIdParent="5D2FF2C8" w15:done="0"/>
  <w15:commentEx w15:paraId="5B7F3DC6" w15:done="0"/>
  <w15:commentEx w15:paraId="4047BC25" w15:paraIdParent="5B7F3DC6" w15:done="0"/>
  <w15:commentEx w15:paraId="403AAB47" w15:paraIdParent="5B7F3DC6" w15:done="0"/>
  <w15:commentEx w15:paraId="30C91B53" w15:done="0"/>
  <w15:commentEx w15:paraId="4EB5FA2F" w15:paraIdParent="30C91B53" w15:done="0"/>
  <w15:commentEx w15:paraId="266B315E" w15:done="0"/>
  <w15:commentEx w15:paraId="49AAE794" w15:done="0"/>
  <w15:commentEx w15:paraId="65506ABF" w15:paraIdParent="49AAE794" w15:done="0"/>
  <w15:commentEx w15:paraId="135696CD" w15:done="0"/>
  <w15:commentEx w15:paraId="248071EC" w15:paraIdParent="135696CD" w15:done="0"/>
  <w15:commentEx w15:paraId="27AD72D8" w15:done="0"/>
  <w15:commentEx w15:paraId="60D86C68" w15:paraIdParent="27AD72D8" w15:done="0"/>
  <w15:commentEx w15:paraId="1DB448AB" w15:paraIdParent="27AD72D8" w15:done="0"/>
  <w15:commentEx w15:paraId="30D3D355" w15:done="0"/>
  <w15:commentEx w15:paraId="0F7C98FE" w15:paraIdParent="30D3D355" w15:done="0"/>
  <w15:commentEx w15:paraId="01D0735D" w15:done="0"/>
  <w15:commentEx w15:paraId="3FAADACC" w15:done="0"/>
  <w15:commentEx w15:paraId="24E1C9DF" w15:paraIdParent="3FAADACC" w15:done="0"/>
  <w15:commentEx w15:paraId="4601145C" w15:done="0"/>
  <w15:commentEx w15:paraId="26D10A0F" w15:done="0"/>
  <w15:commentEx w15:paraId="0C8FE4D2" w15:done="0"/>
  <w15:commentEx w15:paraId="0016215F" w15:done="0"/>
  <w15:commentEx w15:paraId="51CD062F" w15:done="0"/>
  <w15:commentEx w15:paraId="3D640B11" w15:done="0"/>
  <w15:commentEx w15:paraId="4CBA85E1" w15:paraIdParent="3D640B11" w15:done="0"/>
  <w15:commentEx w15:paraId="4CCF40EF" w15:done="0"/>
  <w15:commentEx w15:paraId="64A193C5" w15:done="0"/>
  <w15:commentEx w15:paraId="22834868" w15:done="0"/>
  <w15:commentEx w15:paraId="1A1BE37C" w15:done="0"/>
  <w15:commentEx w15:paraId="36DF6931" w15:paraIdParent="1A1BE37C" w15:done="0"/>
  <w15:commentEx w15:paraId="73D582C6" w15:done="0"/>
  <w15:commentEx w15:paraId="14FBDE54" w15:paraIdParent="73D582C6" w15:done="0"/>
  <w15:commentEx w15:paraId="661E892A" w15:done="0"/>
  <w15:commentEx w15:paraId="44BF6951" w15:paraIdParent="661E892A" w15:done="0"/>
  <w15:commentEx w15:paraId="0DA710FA" w15:done="0"/>
  <w15:commentEx w15:paraId="594E77D9" w15:done="0"/>
  <w15:commentEx w15:paraId="0AC3C16D" w15:paraIdParent="594E77D9" w15:done="0"/>
  <w15:commentEx w15:paraId="3D686824" w15:done="0"/>
  <w15:commentEx w15:paraId="049E8005" w15:done="0"/>
  <w15:commentEx w15:paraId="2E0C5106" w15:paraIdParent="049E8005" w15:done="0"/>
  <w15:commentEx w15:paraId="52394C13" w15:done="0"/>
  <w15:commentEx w15:paraId="585B0FAA" w15:paraIdParent="52394C13" w15:done="0"/>
  <w15:commentEx w15:paraId="18C44DDC" w15:done="0"/>
  <w15:commentEx w15:paraId="2C00ECCE" w15:paraIdParent="18C44DDC" w15:done="0"/>
  <w15:commentEx w15:paraId="181C7BCF" w15:done="0"/>
  <w15:commentEx w15:paraId="5FFEED30" w15:done="0"/>
  <w15:commentEx w15:paraId="4D91914C" w15:done="0"/>
  <w15:commentEx w15:paraId="5081689C" w15:done="0"/>
  <w15:commentEx w15:paraId="627347A7" w15:done="0"/>
  <w15:commentEx w15:paraId="7852D98A" w15:done="0"/>
  <w15:commentEx w15:paraId="2E37A938" w15:done="0"/>
  <w15:commentEx w15:paraId="0E385834" w15:paraIdParent="2E37A938" w15:done="0"/>
  <w15:commentEx w15:paraId="0A06BD7E" w15:done="0"/>
  <w15:commentEx w15:paraId="19F6F816" w15:paraIdParent="0A06BD7E" w15:done="0"/>
  <w15:commentEx w15:paraId="556A34B0" w15:done="0"/>
  <w15:commentEx w15:paraId="2CB6CD06" w15:done="0"/>
  <w15:commentEx w15:paraId="2B91D037" w15:paraIdParent="2CB6CD06" w15:done="0"/>
  <w15:commentEx w15:paraId="0533F3B7" w15:done="0"/>
  <w15:commentEx w15:paraId="272E93DD" w15:paraIdParent="0533F3B7" w15:done="0"/>
  <w15:commentEx w15:paraId="0460A577" w15:done="0"/>
  <w15:commentEx w15:paraId="1E327789" w15:paraIdParent="0460A577" w15:done="0"/>
  <w15:commentEx w15:paraId="73C9AE50" w15:done="0"/>
  <w15:commentEx w15:paraId="1A4D12AC" w15:paraIdParent="73C9AE50" w15:done="0"/>
  <w15:commentEx w15:paraId="75C3B75B" w15:done="0"/>
  <w15:commentEx w15:paraId="4BED0ACB" w15:paraIdParent="75C3B75B" w15:done="0"/>
  <w15:commentEx w15:paraId="05E1DC5B" w15:done="0"/>
  <w15:commentEx w15:paraId="3B71BE94" w15:done="0"/>
  <w15:commentEx w15:paraId="302D9FCE" w15:done="0"/>
  <w15:commentEx w15:paraId="64043F65" w15:done="0"/>
  <w15:commentEx w15:paraId="1D184882" w15:done="0"/>
  <w15:commentEx w15:paraId="3FD3BDE6" w15:paraIdParent="1D184882" w15:done="0"/>
  <w15:commentEx w15:paraId="1F851C8B" w15:done="0"/>
  <w15:commentEx w15:paraId="1635B23E" w15:paraIdParent="1F851C8B" w15:done="0"/>
  <w15:commentEx w15:paraId="5CBDE7EF" w15:done="0"/>
  <w15:commentEx w15:paraId="474C9608" w15:paraIdParent="5CBDE7EF" w15:done="0"/>
  <w15:commentEx w15:paraId="6399DC87" w15:done="0"/>
  <w15:commentEx w15:paraId="02C99F7B" w15:done="0"/>
  <w15:commentEx w15:paraId="574BB697" w15:done="0"/>
  <w15:commentEx w15:paraId="15A911F4" w15:done="0"/>
  <w15:commentEx w15:paraId="0EE7BFC4" w15:done="0"/>
  <w15:commentEx w15:paraId="79DB839A" w15:done="0"/>
  <w15:commentEx w15:paraId="41D6718F" w15:done="0"/>
  <w15:commentEx w15:paraId="663B58DD" w15:done="0"/>
  <w15:commentEx w15:paraId="488F733B" w15:done="0"/>
  <w15:commentEx w15:paraId="15A10640" w15:done="0"/>
  <w15:commentEx w15:paraId="787D0AC6" w15:done="0"/>
  <w15:commentEx w15:paraId="1C9DD558" w15:done="0"/>
  <w15:commentEx w15:paraId="57E1DDB2" w15:done="0"/>
  <w15:commentEx w15:paraId="5C822E94" w15:done="0"/>
  <w15:commentEx w15:paraId="7FC542FA" w15:done="0"/>
  <w15:commentEx w15:paraId="030404AB" w15:done="0"/>
  <w15:commentEx w15:paraId="58F64758" w15:done="0"/>
  <w15:commentEx w15:paraId="34A74870" w15:done="0"/>
  <w15:commentEx w15:paraId="037CD3A1" w15:done="0"/>
  <w15:commentEx w15:paraId="2135AC35" w15:done="0"/>
  <w15:commentEx w15:paraId="2718C4B1" w15:done="0"/>
  <w15:commentEx w15:paraId="1CFE0628" w15:done="0"/>
  <w15:commentEx w15:paraId="31531F38" w15:done="0"/>
  <w15:commentEx w15:paraId="54D97994" w15:done="0"/>
  <w15:commentEx w15:paraId="406B47C1" w15:done="0"/>
  <w15:commentEx w15:paraId="50B7F505" w15:done="0"/>
  <w15:commentEx w15:paraId="4C43239F" w15:done="0"/>
  <w15:commentEx w15:paraId="6E0E4DA8" w15:done="0"/>
  <w15:commentEx w15:paraId="20579D62" w15:done="0"/>
  <w15:commentEx w15:paraId="5D356571" w15:done="0"/>
  <w15:commentEx w15:paraId="4B78B786" w15:done="0"/>
  <w15:commentEx w15:paraId="51F6F933" w15:done="0"/>
  <w15:commentEx w15:paraId="3A9EB753" w15:done="0"/>
  <w15:commentEx w15:paraId="560B5CFD" w15:done="0"/>
  <w15:commentEx w15:paraId="1A6266A4" w15:paraIdParent="560B5CFD" w15:done="0"/>
  <w15:commentEx w15:paraId="65B005EA" w15:paraIdParent="560B5CFD" w15:done="0"/>
  <w15:commentEx w15:paraId="6C9E852A" w15:done="0"/>
  <w15:commentEx w15:paraId="15DC1876" w15:done="0"/>
  <w15:commentEx w15:paraId="723C3409" w15:paraIdParent="15DC1876" w15:done="0"/>
  <w15:commentEx w15:paraId="4D2DE337" w15:paraIdParent="15DC1876" w15:done="0"/>
  <w15:commentEx w15:paraId="646298ED" w15:done="0"/>
  <w15:commentEx w15:paraId="2FA5D3A8" w15:paraIdParent="646298ED" w15:done="0"/>
  <w15:commentEx w15:paraId="400F6DF2" w15:done="0"/>
  <w15:commentEx w15:paraId="1DD2340F" w15:done="0"/>
  <w15:commentEx w15:paraId="309F872E" w15:done="0"/>
  <w15:commentEx w15:paraId="2A8EEC7E" w15:paraIdParent="309F872E" w15:done="0"/>
  <w15:commentEx w15:paraId="5E0D53FC" w15:done="0"/>
  <w15:commentEx w15:paraId="6BECD5C3" w15:paraIdParent="5E0D53FC" w15:done="0"/>
  <w15:commentEx w15:paraId="68A45B22" w15:done="0"/>
  <w15:commentEx w15:paraId="29255DCE" w15:done="0"/>
  <w15:commentEx w15:paraId="26B35D97" w15:done="0"/>
  <w15:commentEx w15:paraId="61FCC909" w15:done="0"/>
  <w15:commentEx w15:paraId="1470064C" w15:paraIdParent="61FCC909" w15:done="0"/>
  <w15:commentEx w15:paraId="263252E9" w15:done="0"/>
  <w15:commentEx w15:paraId="21A33C9E" w15:paraIdParent="263252E9" w15:done="0"/>
  <w15:commentEx w15:paraId="67CB1059" w15:done="0"/>
  <w15:commentEx w15:paraId="2E87B9D2" w15:done="0"/>
  <w15:commentEx w15:paraId="627DFF60" w15:done="0"/>
  <w15:commentEx w15:paraId="728EB8DA" w15:done="0"/>
  <w15:commentEx w15:paraId="67D29522" w15:done="0"/>
  <w15:commentEx w15:paraId="0E9917B3" w15:paraIdParent="67D29522" w15:done="0"/>
  <w15:commentEx w15:paraId="5C944F22" w15:done="0"/>
  <w15:commentEx w15:paraId="0F740B05" w15:done="0"/>
  <w15:commentEx w15:paraId="0A14C5C3" w15:done="0"/>
  <w15:commentEx w15:paraId="64FDCB57" w15:paraIdParent="0A14C5C3" w15:done="0"/>
  <w15:commentEx w15:paraId="342F6D6B" w15:done="0"/>
  <w15:commentEx w15:paraId="7E3B8D2D" w15:paraIdParent="342F6D6B" w15:done="0"/>
  <w15:commentEx w15:paraId="5243F856" w15:done="0"/>
  <w15:commentEx w15:paraId="313DCD56" w15:done="0"/>
  <w15:commentEx w15:paraId="046DC423" w15:paraIdParent="313DCD56" w15:done="0"/>
  <w15:commentEx w15:paraId="5FCCEAC4" w15:done="0"/>
  <w15:commentEx w15:paraId="261037C2" w15:done="0"/>
  <w15:commentEx w15:paraId="5610F1DD" w15:paraIdParent="261037C2" w15:done="0"/>
  <w15:commentEx w15:paraId="61DA8F2A" w15:done="0"/>
  <w15:commentEx w15:paraId="6AEF5B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7E851" w16cex:dateUtc="2020-05-14T22: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E7DF9A3" w16cid:durableId="2262F15F"/>
  <w16cid:commentId w16cid:paraId="356B1B18" w16cid:durableId="21CF1D39"/>
  <w16cid:commentId w16cid:paraId="01F93972" w16cid:durableId="222B3B75"/>
  <w16cid:commentId w16cid:paraId="1DA8398E" w16cid:durableId="2191053F"/>
  <w16cid:commentId w16cid:paraId="775326F2" w16cid:durableId="225DA90B"/>
  <w16cid:commentId w16cid:paraId="5E828159" w16cid:durableId="21CF1D62"/>
  <w16cid:commentId w16cid:paraId="58D8C4D3" w16cid:durableId="222B3B77"/>
  <w16cid:commentId w16cid:paraId="5835C7BB" w16cid:durableId="219104E7"/>
  <w16cid:commentId w16cid:paraId="4994D166" w16cid:durableId="225DA877"/>
  <w16cid:commentId w16cid:paraId="2DE38B43" w16cid:durableId="21910516"/>
  <w16cid:commentId w16cid:paraId="19C3FBA7" w16cid:durableId="225DA851"/>
  <w16cid:commentId w16cid:paraId="5A10FD2D" w16cid:durableId="21CF1D7F"/>
  <w16cid:commentId w16cid:paraId="4F978CEC" w16cid:durableId="222B3B78"/>
  <w16cid:commentId w16cid:paraId="366311DA" w16cid:durableId="225BFB4A"/>
  <w16cid:commentId w16cid:paraId="5F136171" w16cid:durableId="21CF1D6F"/>
  <w16cid:commentId w16cid:paraId="1B7BA98D" w16cid:durableId="222B3B79"/>
  <w16cid:commentId w16cid:paraId="6477164F" w16cid:durableId="21CF1D9E"/>
  <w16cid:commentId w16cid:paraId="4551A330" w16cid:durableId="222B3BF7"/>
  <w16cid:commentId w16cid:paraId="0116E2DA" w16cid:durableId="224AFBEF"/>
  <w16cid:commentId w16cid:paraId="46FC1D18" w16cid:durableId="224AFBF0"/>
  <w16cid:commentId w16cid:paraId="5479B0AF" w16cid:durableId="225D5C41"/>
  <w16cid:commentId w16cid:paraId="03E0CB45" w16cid:durableId="21CF1DC6"/>
  <w16cid:commentId w16cid:paraId="53C69821" w16cid:durableId="222B3C0A"/>
  <w16cid:commentId w16cid:paraId="315637A7" w16cid:durableId="21CF1DD8"/>
  <w16cid:commentId w16cid:paraId="231AB7AB" w16cid:durableId="222B3C20"/>
  <w16cid:commentId w16cid:paraId="616B3EC7" w16cid:durableId="222B4941"/>
  <w16cid:commentId w16cid:paraId="6757259E" w16cid:durableId="222B497A"/>
  <w16cid:commentId w16cid:paraId="6FE657E0" w16cid:durableId="21CF1E19"/>
  <w16cid:commentId w16cid:paraId="1551E269" w16cid:durableId="222B3C50"/>
  <w16cid:commentId w16cid:paraId="65DDEDD5" w16cid:durableId="21CF1DF3"/>
  <w16cid:commentId w16cid:paraId="22A7035D" w16cid:durableId="222B3C5D"/>
  <w16cid:commentId w16cid:paraId="55D0A369" w16cid:durableId="224B30F4"/>
  <w16cid:commentId w16cid:paraId="3197E7D4" w16cid:durableId="2191055C"/>
  <w16cid:commentId w16cid:paraId="54D1BE5F" w16cid:durableId="225C0CBC"/>
  <w16cid:commentId w16cid:paraId="67116642" w16cid:durableId="21CF1E93"/>
  <w16cid:commentId w16cid:paraId="5F960634" w16cid:durableId="222B3C75"/>
  <w16cid:commentId w16cid:paraId="55D46ACD" w16cid:durableId="21910694"/>
  <w16cid:commentId w16cid:paraId="7723857B" w16cid:durableId="225DA6F6"/>
  <w16cid:commentId w16cid:paraId="62913E33" w16cid:durableId="222B4942"/>
  <w16cid:commentId w16cid:paraId="73157D2A" w16cid:durableId="222B498F"/>
  <w16cid:commentId w16cid:paraId="42C8A762" w16cid:durableId="21CF1EDE"/>
  <w16cid:commentId w16cid:paraId="3D601763" w16cid:durableId="222B3C94"/>
  <w16cid:commentId w16cid:paraId="5242DF5B" w16cid:durableId="21CF1F07"/>
  <w16cid:commentId w16cid:paraId="72DA2728" w16cid:durableId="21CF1F28"/>
  <w16cid:commentId w16cid:paraId="56B47BD8" w16cid:durableId="21CF1EFB"/>
  <w16cid:commentId w16cid:paraId="1657718B" w16cid:durableId="21CF1FB1"/>
  <w16cid:commentId w16cid:paraId="6990EEF4" w16cid:durableId="21CF1F45"/>
  <w16cid:commentId w16cid:paraId="78FA7279" w16cid:durableId="21CF1F59"/>
  <w16cid:commentId w16cid:paraId="2F3FA80E" w16cid:durableId="21910613"/>
  <w16cid:commentId w16cid:paraId="27220B6D" w16cid:durableId="21CF1FC4"/>
  <w16cid:commentId w16cid:paraId="3D3013F7" w16cid:durableId="21CF1FE3"/>
  <w16cid:commentId w16cid:paraId="53B1B414" w16cid:durableId="21CF203F"/>
  <w16cid:commentId w16cid:paraId="73866D87" w16cid:durableId="21CF2059"/>
  <w16cid:commentId w16cid:paraId="3276DD5E" w16cid:durableId="21910677"/>
  <w16cid:commentId w16cid:paraId="7076D6E2" w16cid:durableId="223C449A"/>
  <w16cid:commentId w16cid:paraId="1B23CE79" w16cid:durableId="21CF207F"/>
  <w16cid:commentId w16cid:paraId="08695630" w16cid:durableId="222B3D89"/>
  <w16cid:commentId w16cid:paraId="3547CC20" w16cid:durableId="21CF20B4"/>
  <w16cid:commentId w16cid:paraId="7299C195" w16cid:durableId="222B3F9F"/>
  <w16cid:commentId w16cid:paraId="0CEA06B1" w16cid:durableId="21CF20DF"/>
  <w16cid:commentId w16cid:paraId="7E88267F" w16cid:durableId="222B3FE5"/>
  <w16cid:commentId w16cid:paraId="6E5A92E3" w16cid:durableId="21CF20CB"/>
  <w16cid:commentId w16cid:paraId="5177DAE6" w16cid:durableId="222B4066"/>
  <w16cid:commentId w16cid:paraId="7F7A520B" w16cid:durableId="21CF2154"/>
  <w16cid:commentId w16cid:paraId="20304D7C" w16cid:durableId="222B4084"/>
  <w16cid:commentId w16cid:paraId="23B0E162" w16cid:durableId="222B4944"/>
  <w16cid:commentId w16cid:paraId="2FA6AE1A" w16cid:durableId="223C449B"/>
  <w16cid:commentId w16cid:paraId="69E68548" w16cid:durableId="219106D6"/>
  <w16cid:commentId w16cid:paraId="0829FB72" w16cid:durableId="21CF2176"/>
  <w16cid:commentId w16cid:paraId="13D7F607" w16cid:durableId="21CF2185"/>
  <w16cid:commentId w16cid:paraId="633AF914" w16cid:durableId="222B40F6"/>
  <w16cid:commentId w16cid:paraId="2CAA2FF9" w16cid:durableId="21CF21AE"/>
  <w16cid:commentId w16cid:paraId="1F5A62F1" w16cid:durableId="225DA653"/>
  <w16cid:commentId w16cid:paraId="1ADBDA98" w16cid:durableId="21910705"/>
  <w16cid:commentId w16cid:paraId="6BE92C68" w16cid:durableId="225DA604"/>
  <w16cid:commentId w16cid:paraId="76961048" w16cid:durableId="21CF2205"/>
  <w16cid:commentId w16cid:paraId="4DA4D051" w16cid:durableId="222B410E"/>
  <w16cid:commentId w16cid:paraId="3987FA21" w16cid:durableId="225DA5BE"/>
  <w16cid:commentId w16cid:paraId="67E4717D" w16cid:durableId="21CF21EF"/>
  <w16cid:commentId w16cid:paraId="3366C433" w16cid:durableId="222B4114"/>
  <w16cid:commentId w16cid:paraId="790CE713" w16cid:durableId="225DA5C5"/>
  <w16cid:commentId w16cid:paraId="03092D50" w16cid:durableId="2262F85F"/>
  <w16cid:commentId w16cid:paraId="3471F272" w16cid:durableId="22644AB5"/>
  <w16cid:commentId w16cid:paraId="40FB48E4" w16cid:durableId="2263D7B4"/>
  <w16cid:commentId w16cid:paraId="4C13E57B" w16cid:durableId="22644C64"/>
  <w16cid:commentId w16cid:paraId="1E36EB50" w16cid:durableId="2263DD88"/>
  <w16cid:commentId w16cid:paraId="1B3906D4" w16cid:durableId="2263DEA4"/>
  <w16cid:commentId w16cid:paraId="296AC866" w16cid:durableId="2263DEBC"/>
  <w16cid:commentId w16cid:paraId="3482F38E" w16cid:durableId="2263EFB9"/>
  <w16cid:commentId w16cid:paraId="0AFDE752" w16cid:durableId="2263F0BD"/>
  <w16cid:commentId w16cid:paraId="0B0B5D0D" w16cid:durableId="2267E851"/>
  <w16cid:commentId w16cid:paraId="33837432" w16cid:durableId="22665119"/>
  <w16cid:commentId w16cid:paraId="34A68A6B" w16cid:durableId="226651DB"/>
  <w16cid:commentId w16cid:paraId="7E82F274" w16cid:durableId="219107A6"/>
  <w16cid:commentId w16cid:paraId="21C54469" w16cid:durableId="22418637"/>
  <w16cid:commentId w16cid:paraId="5503E5E1" w16cid:durableId="222B4947"/>
  <w16cid:commentId w16cid:paraId="2DEC7C25" w16cid:durableId="222B4A9D"/>
  <w16cid:commentId w16cid:paraId="4FE65ADE" w16cid:durableId="219108FD"/>
  <w16cid:commentId w16cid:paraId="5E83A192" w16cid:durableId="222B4948"/>
  <w16cid:commentId w16cid:paraId="36168808" w16cid:durableId="21CF2217"/>
  <w16cid:commentId w16cid:paraId="58B897ED" w16cid:durableId="222B4124"/>
  <w16cid:commentId w16cid:paraId="56E69837" w16cid:durableId="222B4949"/>
  <w16cid:commentId w16cid:paraId="54CCE3DF" w16cid:durableId="222B4ABD"/>
  <w16cid:commentId w16cid:paraId="6CDE99FE" w16cid:durableId="222B494A"/>
  <w16cid:commentId w16cid:paraId="1F9142F7" w16cid:durableId="222B4AE2"/>
  <w16cid:commentId w16cid:paraId="7E32A071" w16cid:durableId="21CF2223"/>
  <w16cid:commentId w16cid:paraId="77E35BAF" w16cid:durableId="222B4164"/>
  <w16cid:commentId w16cid:paraId="6E222895" w16cid:durableId="222B494B"/>
  <w16cid:commentId w16cid:paraId="10590736" w16cid:durableId="2191094A"/>
  <w16cid:commentId w16cid:paraId="326218C4" w16cid:durableId="21CF2250"/>
  <w16cid:commentId w16cid:paraId="66570D1C" w16cid:durableId="222B494D"/>
  <w16cid:commentId w16cid:paraId="08EBCAA6" w16cid:durableId="222B4B25"/>
  <w16cid:commentId w16cid:paraId="52ED8F79" w16cid:durableId="21CF225E"/>
  <w16cid:commentId w16cid:paraId="62087032" w16cid:durableId="222B4189"/>
  <w16cid:commentId w16cid:paraId="08E976C8" w16cid:durableId="219109E1"/>
  <w16cid:commentId w16cid:paraId="08F764D5" w16cid:durableId="224DFBA3"/>
  <w16cid:commentId w16cid:paraId="3534EC7F" w16cid:durableId="222B494E"/>
  <w16cid:commentId w16cid:paraId="39DBF81E" w16cid:durableId="222B4B7F"/>
  <w16cid:commentId w16cid:paraId="4A7A0924" w16cid:durableId="222B4B8E"/>
  <w16cid:commentId w16cid:paraId="5CA803FD" w16cid:durableId="21CF2274"/>
  <w16cid:commentId w16cid:paraId="7ACF31DC" w16cid:durableId="222B41BC"/>
  <w16cid:commentId w16cid:paraId="42DECB25" w16cid:durableId="222B494F"/>
  <w16cid:commentId w16cid:paraId="53E5A863" w16cid:durableId="21910995"/>
  <w16cid:commentId w16cid:paraId="5D2FF2C8" w16cid:durableId="2191099D"/>
  <w16cid:commentId w16cid:paraId="3C8A9E73" w16cid:durableId="2252ACAC"/>
  <w16cid:commentId w16cid:paraId="5B7F3DC6" w16cid:durableId="223C449D"/>
  <w16cid:commentId w16cid:paraId="4047BC25" w16cid:durableId="222B4BA5"/>
  <w16cid:commentId w16cid:paraId="403AAB47" w16cid:durableId="222B4BB1"/>
  <w16cid:commentId w16cid:paraId="30C91B53" w16cid:durableId="21CF227D"/>
  <w16cid:commentId w16cid:paraId="4EB5FA2F" w16cid:durableId="222B41D7"/>
  <w16cid:commentId w16cid:paraId="266B315E" w16cid:durableId="21CF2296"/>
  <w16cid:commentId w16cid:paraId="49AAE794" w16cid:durableId="223C4454"/>
  <w16cid:commentId w16cid:paraId="65506ABF" w16cid:durableId="222B41EF"/>
  <w16cid:commentId w16cid:paraId="135696CD" w16cid:durableId="21CF22A8"/>
  <w16cid:commentId w16cid:paraId="248071EC" w16cid:durableId="222B4214"/>
  <w16cid:commentId w16cid:paraId="27AD72D8" w16cid:durableId="222B4953"/>
  <w16cid:commentId w16cid:paraId="60D86C68" w16cid:durableId="222B4C03"/>
  <w16cid:commentId w16cid:paraId="1DB448AB" w16cid:durableId="225A87D8"/>
  <w16cid:commentId w16cid:paraId="30D3D355" w16cid:durableId="222B4954"/>
  <w16cid:commentId w16cid:paraId="0F7C98FE" w16cid:durableId="222B4C57"/>
  <w16cid:commentId w16cid:paraId="01D0735D" w16cid:durableId="21910A3E"/>
  <w16cid:commentId w16cid:paraId="3FAADACC" w16cid:durableId="222B4955"/>
  <w16cid:commentId w16cid:paraId="24E1C9DF" w16cid:durableId="222B4C7A"/>
  <w16cid:commentId w16cid:paraId="4601145C" w16cid:durableId="21CF22EE"/>
  <w16cid:commentId w16cid:paraId="26D10A0F" w16cid:durableId="21910A19"/>
  <w16cid:commentId w16cid:paraId="0C8FE4D2" w16cid:durableId="21910A23"/>
  <w16cid:commentId w16cid:paraId="0016215F" w16cid:durableId="21CF2300"/>
  <w16cid:commentId w16cid:paraId="51CD062F" w16cid:durableId="21CF2335"/>
  <w16cid:commentId w16cid:paraId="3D640B11" w16cid:durableId="21CF2343"/>
  <w16cid:commentId w16cid:paraId="4CBA85E1" w16cid:durableId="222B43C2"/>
  <w16cid:commentId w16cid:paraId="4CCF40EF" w16cid:durableId="21910A5F"/>
  <w16cid:commentId w16cid:paraId="64A193C5" w16cid:durableId="21CF2355"/>
  <w16cid:commentId w16cid:paraId="22834868" w16cid:durableId="21CF235C"/>
  <w16cid:commentId w16cid:paraId="1A1BE37C" w16cid:durableId="222B4956"/>
  <w16cid:commentId w16cid:paraId="36DF6931" w16cid:durableId="222B4CA7"/>
  <w16cid:commentId w16cid:paraId="73D582C6" w16cid:durableId="21CF236F"/>
  <w16cid:commentId w16cid:paraId="14FBDE54" w16cid:durableId="225A88A6"/>
  <w16cid:commentId w16cid:paraId="661E892A" w16cid:durableId="222B4957"/>
  <w16cid:commentId w16cid:paraId="44BF6951" w16cid:durableId="222B4CBE"/>
  <w16cid:commentId w16cid:paraId="0DA710FA" w16cid:durableId="21910AAD"/>
  <w16cid:commentId w16cid:paraId="594E77D9" w16cid:durableId="222B4958"/>
  <w16cid:commentId w16cid:paraId="0AC3C16D" w16cid:durableId="225A88BE"/>
  <w16cid:commentId w16cid:paraId="3D686824" w16cid:durableId="21CF237C"/>
  <w16cid:commentId w16cid:paraId="049E8005" w16cid:durableId="222B4959"/>
  <w16cid:commentId w16cid:paraId="2E0C5106" w16cid:durableId="225A88DD"/>
  <w16cid:commentId w16cid:paraId="52394C13" w16cid:durableId="222B495A"/>
  <w16cid:commentId w16cid:paraId="585B0FAA" w16cid:durableId="225DAF3F"/>
  <w16cid:commentId w16cid:paraId="18C44DDC" w16cid:durableId="21CF2391"/>
  <w16cid:commentId w16cid:paraId="2C00ECCE" w16cid:durableId="225DACA4"/>
  <w16cid:commentId w16cid:paraId="181C7BCF" w16cid:durableId="21CF23B5"/>
  <w16cid:commentId w16cid:paraId="5FFEED30" w16cid:durableId="222B495B"/>
  <w16cid:commentId w16cid:paraId="4D91914C" w16cid:durableId="222B495C"/>
  <w16cid:commentId w16cid:paraId="5081689C" w16cid:durableId="21910AE7"/>
  <w16cid:commentId w16cid:paraId="627347A7" w16cid:durableId="222B495D"/>
  <w16cid:commentId w16cid:paraId="7852D98A" w16cid:durableId="21CF23CD"/>
  <w16cid:commentId w16cid:paraId="2E37A938" w16cid:durableId="21CF23C4"/>
  <w16cid:commentId w16cid:paraId="0E385834" w16cid:durableId="222B43E6"/>
  <w16cid:commentId w16cid:paraId="0A06BD7E" w16cid:durableId="222B495E"/>
  <w16cid:commentId w16cid:paraId="19F6F816" w16cid:durableId="225DA953"/>
  <w16cid:commentId w16cid:paraId="556A34B0" w16cid:durableId="222B495F"/>
  <w16cid:commentId w16cid:paraId="2CB6CD06" w16cid:durableId="222B4960"/>
  <w16cid:commentId w16cid:paraId="2B91D037" w16cid:durableId="225DAA41"/>
  <w16cid:commentId w16cid:paraId="0533F3B7" w16cid:durableId="21910B28"/>
  <w16cid:commentId w16cid:paraId="272E93DD" w16cid:durableId="225DAA35"/>
  <w16cid:commentId w16cid:paraId="0460A577" w16cid:durableId="21CF23DB"/>
  <w16cid:commentId w16cid:paraId="1E327789" w16cid:durableId="222B43F8"/>
  <w16cid:commentId w16cid:paraId="73C9AE50" w16cid:durableId="21CF2402"/>
  <w16cid:commentId w16cid:paraId="1A4D12AC" w16cid:durableId="222B4412"/>
  <w16cid:commentId w16cid:paraId="75C3B75B" w16cid:durableId="21CF2414"/>
  <w16cid:commentId w16cid:paraId="4BED0ACB" w16cid:durableId="222B4424"/>
  <w16cid:commentId w16cid:paraId="05E1DC5B" w16cid:durableId="21910B91"/>
  <w16cid:commentId w16cid:paraId="3B71BE94" w16cid:durableId="223C449E"/>
  <w16cid:commentId w16cid:paraId="302D9FCE" w16cid:durableId="21910B9D"/>
  <w16cid:commentId w16cid:paraId="64043F65" w16cid:durableId="21CF242D"/>
  <w16cid:commentId w16cid:paraId="1D184882" w16cid:durableId="21CF243D"/>
  <w16cid:commentId w16cid:paraId="3FD3BDE6" w16cid:durableId="225A890B"/>
  <w16cid:commentId w16cid:paraId="1F851C8B" w16cid:durableId="222B4961"/>
  <w16cid:commentId w16cid:paraId="1635B23E" w16cid:durableId="225A88F4"/>
  <w16cid:commentId w16cid:paraId="5CBDE7EF" w16cid:durableId="21910C96"/>
  <w16cid:commentId w16cid:paraId="474C9608" w16cid:durableId="225A891F"/>
  <w16cid:commentId w16cid:paraId="6399DC87" w16cid:durableId="21CF244D"/>
  <w16cid:commentId w16cid:paraId="02C99F7B" w16cid:durableId="21910BFC"/>
  <w16cid:commentId w16cid:paraId="574BB697" w16cid:durableId="21910BCC"/>
  <w16cid:commentId w16cid:paraId="15A911F4" w16cid:durableId="223C449F"/>
  <w16cid:commentId w16cid:paraId="0EE7BFC4" w16cid:durableId="222B4962"/>
  <w16cid:commentId w16cid:paraId="79DB839A" w16cid:durableId="222B4963"/>
  <w16cid:commentId w16cid:paraId="41D6718F" w16cid:durableId="222B4964"/>
  <w16cid:commentId w16cid:paraId="663B58DD" w16cid:durableId="222B4965"/>
  <w16cid:commentId w16cid:paraId="488F733B" w16cid:durableId="21910BEA"/>
  <w16cid:commentId w16cid:paraId="15A10640" w16cid:durableId="21CF245B"/>
  <w16cid:commentId w16cid:paraId="787D0AC6" w16cid:durableId="21910C0B"/>
  <w16cid:commentId w16cid:paraId="1C9DD558" w16cid:durableId="223C44A0"/>
  <w16cid:commentId w16cid:paraId="57E1DDB2" w16cid:durableId="21CF2478"/>
  <w16cid:commentId w16cid:paraId="5C822E94" w16cid:durableId="21910C2F"/>
  <w16cid:commentId w16cid:paraId="7FC542FA" w16cid:durableId="21CF246F"/>
  <w16cid:commentId w16cid:paraId="030404AB" w16cid:durableId="21CF24AA"/>
  <w16cid:commentId w16cid:paraId="58F64758" w16cid:durableId="21CF24A3"/>
  <w16cid:commentId w16cid:paraId="34A74870" w16cid:durableId="21CF2487"/>
  <w16cid:commentId w16cid:paraId="037CD3A1" w16cid:durableId="21CF24B7"/>
  <w16cid:commentId w16cid:paraId="2135AC35" w16cid:durableId="21CF24C9"/>
  <w16cid:commentId w16cid:paraId="2718C4B1" w16cid:durableId="21CF24DD"/>
  <w16cid:commentId w16cid:paraId="1CFE0628" w16cid:durableId="21CF2589"/>
  <w16cid:commentId w16cid:paraId="31531F38" w16cid:durableId="21CF2503"/>
  <w16cid:commentId w16cid:paraId="54D97994" w16cid:durableId="21CF2514"/>
  <w16cid:commentId w16cid:paraId="406B47C1" w16cid:durableId="21CF254E"/>
  <w16cid:commentId w16cid:paraId="50B7F505" w16cid:durableId="222B4967"/>
  <w16cid:commentId w16cid:paraId="4C43239F" w16cid:durableId="21910C61"/>
  <w16cid:commentId w16cid:paraId="6E0E4DA8" w16cid:durableId="223C44A1"/>
  <w16cid:commentId w16cid:paraId="20579D62" w16cid:durableId="21CF25A7"/>
  <w16cid:commentId w16cid:paraId="5D356571" w16cid:durableId="21CF25C2"/>
  <w16cid:commentId w16cid:paraId="4B78B786" w16cid:durableId="222B4968"/>
  <w16cid:commentId w16cid:paraId="51F6F933" w16cid:durableId="222B4969"/>
  <w16cid:commentId w16cid:paraId="3A9EB753" w16cid:durableId="21CF25D5"/>
  <w16cid:commentId w16cid:paraId="560B5CFD" w16cid:durableId="21CF25E5"/>
  <w16cid:commentId w16cid:paraId="1A6266A4" w16cid:durableId="22585E56"/>
  <w16cid:commentId w16cid:paraId="65B005EA" w16cid:durableId="225FE89B"/>
  <w16cid:commentId w16cid:paraId="6C9E852A" w16cid:durableId="21CF25F9"/>
  <w16cid:commentId w16cid:paraId="15DC1876" w16cid:durableId="222B496A"/>
  <w16cid:commentId w16cid:paraId="723C3409" w16cid:durableId="22585DE9"/>
  <w16cid:commentId w16cid:paraId="4D2DE337" w16cid:durableId="22585E44"/>
  <w16cid:commentId w16cid:paraId="646298ED" w16cid:durableId="222B496B"/>
  <w16cid:commentId w16cid:paraId="2FA5D3A8" w16cid:durableId="22585A2E"/>
  <w16cid:commentId w16cid:paraId="400F6DF2" w16cid:durableId="222B496C"/>
  <w16cid:commentId w16cid:paraId="1DD2340F" w16cid:durableId="222B496D"/>
  <w16cid:commentId w16cid:paraId="309F872E" w16cid:durableId="222B496E"/>
  <w16cid:commentId w16cid:paraId="2A8EEC7E" w16cid:durableId="22585DA8"/>
  <w16cid:commentId w16cid:paraId="5E0D53FC" w16cid:durableId="21CF2605"/>
  <w16cid:commentId w16cid:paraId="6BECD5C3" w16cid:durableId="222B44D6"/>
  <w16cid:commentId w16cid:paraId="68A45B22" w16cid:durableId="222B496F"/>
  <w16cid:commentId w16cid:paraId="29255DCE" w16cid:durableId="21CF2620"/>
  <w16cid:commentId w16cid:paraId="26B35D97" w16cid:durableId="222B4970"/>
  <w16cid:commentId w16cid:paraId="61FCC909" w16cid:durableId="21CF262E"/>
  <w16cid:commentId w16cid:paraId="1470064C" w16cid:durableId="222B44EE"/>
  <w16cid:commentId w16cid:paraId="263252E9" w16cid:durableId="21CF2730"/>
  <w16cid:commentId w16cid:paraId="21A33C9E" w16cid:durableId="222B452A"/>
  <w16cid:commentId w16cid:paraId="67CB1059" w16cid:durableId="222B4971"/>
  <w16cid:commentId w16cid:paraId="2E87B9D2" w16cid:durableId="21CF2746"/>
  <w16cid:commentId w16cid:paraId="627DFF60" w16cid:durableId="222B4972"/>
  <w16cid:commentId w16cid:paraId="728EB8DA" w16cid:durableId="21910CC4"/>
  <w16cid:commentId w16cid:paraId="67D29522" w16cid:durableId="21CF2779"/>
  <w16cid:commentId w16cid:paraId="0E9917B3" w16cid:durableId="222B44B9"/>
  <w16cid:commentId w16cid:paraId="5C944F22" w16cid:durableId="21CF2785"/>
  <w16cid:commentId w16cid:paraId="0F740B05" w16cid:durableId="21CF27AC"/>
  <w16cid:commentId w16cid:paraId="0A14C5C3" w16cid:durableId="21CF27C0"/>
  <w16cid:commentId w16cid:paraId="64FDCB57" w16cid:durableId="222B4574"/>
  <w16cid:commentId w16cid:paraId="342F6D6B" w16cid:durableId="222B4975"/>
  <w16cid:commentId w16cid:paraId="7E3B8D2D" w16cid:durableId="222B4EBB"/>
  <w16cid:commentId w16cid:paraId="5243F856" w16cid:durableId="222B4976"/>
  <w16cid:commentId w16cid:paraId="313DCD56" w16cid:durableId="222B4977"/>
  <w16cid:commentId w16cid:paraId="046DC423" w16cid:durableId="222B4EF9"/>
  <w16cid:commentId w16cid:paraId="5FCCEAC4" w16cid:durableId="21CF27FE"/>
  <w16cid:commentId w16cid:paraId="261037C2" w16cid:durableId="21CF2809"/>
  <w16cid:commentId w16cid:paraId="5610F1DD" w16cid:durableId="222B45B9"/>
  <w16cid:commentId w16cid:paraId="61DA8F2A" w16cid:durableId="222B4978"/>
  <w16cid:commentId w16cid:paraId="6AEF5B62" w16cid:durableId="21CF28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F39AD3" w14:textId="77777777" w:rsidR="00E56591" w:rsidRDefault="00E56591">
      <w:pPr>
        <w:spacing w:before="0"/>
      </w:pPr>
      <w:r>
        <w:separator/>
      </w:r>
    </w:p>
  </w:endnote>
  <w:endnote w:type="continuationSeparator" w:id="0">
    <w:p w14:paraId="2D841534" w14:textId="77777777" w:rsidR="00E56591" w:rsidRDefault="00E56591">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Arimo">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Pacifico">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950B77" w:rsidRDefault="00950B77">
    <w:pPr>
      <w:pBdr>
        <w:top w:val="nil"/>
        <w:left w:val="nil"/>
        <w:bottom w:val="nil"/>
        <w:right w:val="nil"/>
        <w:between w:val="nil"/>
      </w:pBdr>
      <w:tabs>
        <w:tab w:val="center" w:pos="4320"/>
        <w:tab w:val="right" w:pos="8640"/>
      </w:tabs>
      <w:spacing w:before="0"/>
      <w:jc w:val="right"/>
      <w:rPr>
        <w:color w:val="000000"/>
        <w:sz w:val="21"/>
        <w:szCs w:val="21"/>
      </w:rPr>
    </w:pPr>
    <w:r>
      <w:rPr>
        <w:color w:val="000000"/>
        <w:sz w:val="21"/>
        <w:szCs w:val="21"/>
      </w:rPr>
      <w:fldChar w:fldCharType="begin"/>
    </w:r>
    <w:r>
      <w:rPr>
        <w:color w:val="000000"/>
        <w:sz w:val="21"/>
        <w:szCs w:val="21"/>
      </w:rPr>
      <w:instrText>PAGE</w:instrText>
    </w:r>
    <w:r>
      <w:rPr>
        <w:color w:val="000000"/>
        <w:sz w:val="21"/>
        <w:szCs w:val="21"/>
      </w:rPr>
      <w:fldChar w:fldCharType="end"/>
    </w:r>
  </w:p>
  <w:p w14:paraId="0000008A" w14:textId="77777777" w:rsidR="00950B77" w:rsidRDefault="00950B77">
    <w:pPr>
      <w:pBdr>
        <w:top w:val="nil"/>
        <w:left w:val="nil"/>
        <w:bottom w:val="nil"/>
        <w:right w:val="nil"/>
        <w:between w:val="nil"/>
      </w:pBdr>
      <w:tabs>
        <w:tab w:val="right" w:pos="9072"/>
      </w:tabs>
      <w:spacing w:before="0"/>
      <w:ind w:right="360"/>
      <w:jc w:val="left"/>
      <w:rPr>
        <w:color w:val="000000"/>
        <w:sz w:val="18"/>
        <w:szCs w:val="18"/>
      </w:rPr>
    </w:pPr>
    <w:r>
      <w:rPr>
        <w:color w:val="000000"/>
        <w:sz w:val="18"/>
        <w:szCs w:val="18"/>
      </w:rPr>
      <w:t>Volume x, Issue xx</w:t>
    </w:r>
    <w:r>
      <w:rPr>
        <w:color w:val="000000"/>
        <w:sz w:val="18"/>
        <w:szCs w:val="18"/>
      </w:rPr>
      <w:tab/>
    </w:r>
    <w:r>
      <w:rPr>
        <w:color w:val="000000"/>
        <w:sz w:val="18"/>
        <w:szCs w:val="18"/>
      </w:rPr>
      <w:tab/>
    </w:r>
  </w:p>
  <w:p w14:paraId="0000008B" w14:textId="77777777" w:rsidR="00950B77" w:rsidRDefault="00950B77">
    <w:pPr>
      <w:pBdr>
        <w:top w:val="nil"/>
        <w:left w:val="nil"/>
        <w:bottom w:val="nil"/>
        <w:right w:val="nil"/>
        <w:between w:val="nil"/>
      </w:pBdr>
      <w:tabs>
        <w:tab w:val="center" w:pos="4320"/>
        <w:tab w:val="right" w:pos="8640"/>
      </w:tabs>
      <w:spacing w:before="0"/>
      <w:ind w:firstLine="357"/>
      <w:jc w:val="right"/>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3DD5D6E0" w:rsidR="00950B77" w:rsidRDefault="00950B77">
    <w:pPr>
      <w:pBdr>
        <w:top w:val="nil"/>
        <w:left w:val="nil"/>
        <w:bottom w:val="nil"/>
        <w:right w:val="nil"/>
        <w:between w:val="nil"/>
      </w:pBdr>
      <w:tabs>
        <w:tab w:val="right" w:pos="9072"/>
      </w:tabs>
      <w:spacing w:before="0"/>
      <w:ind w:right="360"/>
      <w:rPr>
        <w:color w:val="000000"/>
        <w:sz w:val="18"/>
        <w:szCs w:val="18"/>
      </w:rPr>
    </w:pPr>
    <w:r>
      <w:rPr>
        <w:color w:val="000000"/>
        <w:sz w:val="18"/>
        <w:szCs w:val="18"/>
      </w:rPr>
      <w:tab/>
    </w:r>
    <w:r>
      <w:rPr>
        <w:color w:val="000000"/>
        <w:sz w:val="21"/>
        <w:szCs w:val="21"/>
      </w:rPr>
      <w:fldChar w:fldCharType="begin"/>
    </w:r>
    <w:r>
      <w:rPr>
        <w:color w:val="000000"/>
        <w:sz w:val="21"/>
        <w:szCs w:val="21"/>
      </w:rPr>
      <w:instrText>PAGE</w:instrText>
    </w:r>
    <w:r>
      <w:rPr>
        <w:color w:val="000000"/>
        <w:sz w:val="21"/>
        <w:szCs w:val="21"/>
      </w:rPr>
      <w:fldChar w:fldCharType="separate"/>
    </w:r>
    <w:r>
      <w:rPr>
        <w:noProof/>
        <w:color w:val="000000"/>
        <w:sz w:val="21"/>
        <w:szCs w:val="21"/>
      </w:rPr>
      <w:t>18</w:t>
    </w:r>
    <w:r>
      <w:rPr>
        <w:color w:val="000000"/>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5BC5714D" w:rsidR="00950B77" w:rsidRDefault="00950B77">
    <w:pPr>
      <w:pBdr>
        <w:top w:val="nil"/>
        <w:left w:val="nil"/>
        <w:bottom w:val="nil"/>
        <w:right w:val="nil"/>
        <w:between w:val="nil"/>
      </w:pBdr>
      <w:tabs>
        <w:tab w:val="center" w:pos="4320"/>
        <w:tab w:val="right" w:pos="8640"/>
      </w:tabs>
      <w:spacing w:before="0"/>
      <w:jc w:val="center"/>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noProof/>
        <w:color w:val="000000"/>
        <w:sz w:val="18"/>
        <w:szCs w:val="18"/>
      </w:rPr>
      <w:t>1</w:t>
    </w:r>
    <w:r>
      <w:rPr>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57B349" w14:textId="77777777" w:rsidR="00E56591" w:rsidRDefault="00E56591">
      <w:pPr>
        <w:spacing w:before="0"/>
      </w:pPr>
      <w:r>
        <w:separator/>
      </w:r>
    </w:p>
  </w:footnote>
  <w:footnote w:type="continuationSeparator" w:id="0">
    <w:p w14:paraId="6FC6D5BE" w14:textId="77777777" w:rsidR="00E56591" w:rsidRDefault="00E56591">
      <w:pPr>
        <w:spacing w:before="0"/>
      </w:pPr>
      <w:r>
        <w:continuationSeparator/>
      </w:r>
    </w:p>
  </w:footnote>
  <w:footnote w:id="1">
    <w:p w14:paraId="116DC1CF" w14:textId="45FC4A1C" w:rsidR="00950B77" w:rsidRPr="0022193D" w:rsidDel="00B70040" w:rsidRDefault="00950B77" w:rsidP="0022193D">
      <w:pPr>
        <w:pStyle w:val="FootnoteText"/>
        <w:rPr>
          <w:del w:id="2652" w:author="tim liptrot" w:date="2020-05-12T11:44:00Z"/>
          <w:lang w:val="en-US"/>
        </w:rPr>
      </w:pPr>
      <w:del w:id="2653" w:author="tim liptrot" w:date="2020-05-12T11:44:00Z">
        <w:r w:rsidDel="00B70040">
          <w:rPr>
            <w:rStyle w:val="FootnoteReference"/>
          </w:rPr>
          <w:footnoteRef/>
        </w:r>
        <w:r w:rsidDel="00B70040">
          <w:delText xml:space="preserve"> For clarity, we use the term government to describe the set of individuals currently in control of the state, and who are subject to change. We use the state to refer to the set  of institutions or administrative bureaucracy. In this work government has primarily manifested as the Prime Minister and the King. This use is interchangeable with regime.</w:delText>
        </w:r>
      </w:del>
    </w:p>
  </w:footnote>
  <w:footnote w:id="2">
    <w:p w14:paraId="2B27C432" w14:textId="7608E26C" w:rsidR="00950B77" w:rsidRPr="00A67711" w:rsidDel="00B70040" w:rsidRDefault="00950B77">
      <w:pPr>
        <w:pStyle w:val="FootnoteText"/>
        <w:rPr>
          <w:del w:id="2709" w:author="tim liptrot" w:date="2020-05-12T11:44:00Z"/>
          <w:lang w:val="en-US"/>
        </w:rPr>
      </w:pPr>
      <w:del w:id="2710" w:author="tim liptrot" w:date="2020-05-12T11:44:00Z">
        <w:r w:rsidDel="00B70040">
          <w:rPr>
            <w:rStyle w:val="FootnoteReference"/>
          </w:rPr>
          <w:footnoteRef/>
        </w:r>
        <w:r w:rsidDel="00B70040">
          <w:delText xml:space="preserve"> </w:delText>
        </w:r>
        <w:r w:rsidDel="00B70040">
          <w:rPr>
            <w:lang w:val="en-US"/>
          </w:rPr>
          <w:delText>The diverse set of grants and loans make it difficult to determine exactly how much of the life-time costs are born by the Jordanian treasury or by donor agencies.</w:delText>
        </w:r>
      </w:del>
    </w:p>
  </w:footnote>
  <w:footnote w:id="3">
    <w:p w14:paraId="00000081" w14:textId="77777777" w:rsidR="00950B77" w:rsidDel="00B70040" w:rsidRDefault="00950B77">
      <w:pPr>
        <w:pBdr>
          <w:top w:val="nil"/>
          <w:left w:val="nil"/>
          <w:bottom w:val="nil"/>
          <w:right w:val="nil"/>
          <w:between w:val="nil"/>
        </w:pBdr>
        <w:spacing w:before="0"/>
        <w:rPr>
          <w:del w:id="2842" w:author="tim liptrot" w:date="2020-05-12T11:44:00Z"/>
          <w:color w:val="000000"/>
        </w:rPr>
      </w:pPr>
      <w:del w:id="2843" w:author="tim liptrot" w:date="2020-05-12T11:44:00Z">
        <w:r w:rsidDel="00B70040">
          <w:rPr>
            <w:vertAlign w:val="superscript"/>
          </w:rPr>
          <w:footnoteRef/>
        </w:r>
        <w:r w:rsidDel="00B70040">
          <w:rPr>
            <w:color w:val="000000"/>
          </w:rPr>
          <w:delText xml:space="preserve"> The lower bound of this range is the remote sensing consumption of the study area plus the MWI recording for the remaining range. The upper bound assumes that the MWI underestimates the agricultural consumption of the entire basin by the same fraction identified by Bakri.</w:delText>
        </w:r>
      </w:del>
    </w:p>
  </w:footnote>
  <w:footnote w:id="4">
    <w:p w14:paraId="00000082" w14:textId="77777777" w:rsidR="00950B77" w:rsidDel="00B70040" w:rsidRDefault="00950B77">
      <w:pPr>
        <w:pBdr>
          <w:top w:val="nil"/>
          <w:left w:val="nil"/>
          <w:bottom w:val="nil"/>
          <w:right w:val="nil"/>
          <w:between w:val="nil"/>
        </w:pBdr>
        <w:spacing w:before="0"/>
        <w:rPr>
          <w:del w:id="2859" w:author="tim liptrot" w:date="2020-05-12T11:44:00Z"/>
          <w:color w:val="000000"/>
        </w:rPr>
      </w:pPr>
      <w:del w:id="2860" w:author="tim liptrot" w:date="2020-05-12T11:44:00Z">
        <w:r w:rsidDel="00B70040">
          <w:rPr>
            <w:vertAlign w:val="superscript"/>
          </w:rPr>
          <w:footnoteRef/>
        </w:r>
        <w:r w:rsidDel="00B70040">
          <w:rPr>
            <w:color w:val="000000"/>
          </w:rPr>
          <w:delText xml:space="preserve"> Majd’s thesis page 156</w:delText>
        </w:r>
      </w:del>
    </w:p>
  </w:footnote>
  <w:footnote w:id="5">
    <w:p w14:paraId="00000083" w14:textId="77777777" w:rsidR="00950B77" w:rsidDel="00B70040" w:rsidRDefault="00950B77">
      <w:pPr>
        <w:pBdr>
          <w:top w:val="nil"/>
          <w:left w:val="nil"/>
          <w:bottom w:val="nil"/>
          <w:right w:val="nil"/>
          <w:between w:val="nil"/>
        </w:pBdr>
        <w:spacing w:before="0"/>
        <w:rPr>
          <w:del w:id="2861" w:author="tim liptrot" w:date="2020-05-12T11:44:00Z"/>
          <w:color w:val="000000"/>
        </w:rPr>
      </w:pPr>
      <w:del w:id="2862" w:author="tim liptrot" w:date="2020-05-12T11:44:00Z">
        <w:r w:rsidDel="00B70040">
          <w:rPr>
            <w:vertAlign w:val="superscript"/>
          </w:rPr>
          <w:footnoteRef/>
        </w:r>
        <w:r w:rsidDel="00B70040">
          <w:rPr>
            <w:color w:val="000000"/>
          </w:rPr>
          <w:delText xml:space="preserve"> Ibid</w:delText>
        </w:r>
      </w:del>
    </w:p>
  </w:footnote>
  <w:footnote w:id="6">
    <w:p w14:paraId="27DE8754" w14:textId="6FD11C79" w:rsidR="00950B77" w:rsidRPr="00DB04B5" w:rsidDel="00B70040" w:rsidRDefault="00950B77">
      <w:pPr>
        <w:pStyle w:val="FootnoteText"/>
        <w:rPr>
          <w:del w:id="2954" w:author="tim liptrot" w:date="2020-05-12T11:44:00Z"/>
          <w:lang w:val="en-US"/>
        </w:rPr>
      </w:pPr>
      <w:del w:id="2955" w:author="tim liptrot" w:date="2020-05-12T11:44:00Z">
        <w:r w:rsidDel="00B70040">
          <w:rPr>
            <w:rStyle w:val="FootnoteReference"/>
          </w:rPr>
          <w:footnoteRef/>
        </w:r>
        <w:r w:rsidDel="00B70040">
          <w:delText xml:space="preserve"> The real reduction could be two to three times as large. This level of deviation from official reports is observed in other areas of Jordan where remote sensing is possible. Also, the distance of the Mudawara fields from the WAJ office in Ma’an (interview with government official 2019) and the lack of a remote sensing project ever attempted make a significant underreporting possible.</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6" w14:textId="77777777" w:rsidR="00950B77" w:rsidRDefault="00950B77">
    <w:pPr>
      <w:pBdr>
        <w:top w:val="nil"/>
        <w:left w:val="nil"/>
        <w:bottom w:val="single" w:sz="6" w:space="1" w:color="000000"/>
        <w:right w:val="nil"/>
        <w:between w:val="nil"/>
      </w:pBdr>
      <w:rPr>
        <w:rFonts w:ascii="Pacifico" w:eastAsia="Pacifico" w:hAnsi="Pacifico" w:cs="Pacifico"/>
        <w:color w:val="000000"/>
        <w:sz w:val="24"/>
        <w:szCs w:val="24"/>
      </w:rPr>
    </w:pPr>
    <w:r>
      <w:rPr>
        <w:rFonts w:ascii="Pacifico" w:eastAsia="Pacifico" w:hAnsi="Pacifico" w:cs="Pacifico"/>
        <w:color w:val="000000"/>
        <w:sz w:val="24"/>
        <w:szCs w:val="24"/>
      </w:rPr>
      <w:t>Water Alternatives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5" w14:textId="77777777" w:rsidR="00950B77" w:rsidRDefault="00950B77">
    <w:pPr>
      <w:pBdr>
        <w:top w:val="nil"/>
        <w:left w:val="nil"/>
        <w:bottom w:val="single" w:sz="6" w:space="1" w:color="000000"/>
        <w:right w:val="nil"/>
        <w:between w:val="nil"/>
      </w:pBdr>
      <w:tabs>
        <w:tab w:val="right" w:pos="9072"/>
      </w:tabs>
      <w:rPr>
        <w:rFonts w:ascii="Arial" w:eastAsia="Arial" w:hAnsi="Arial" w:cs="Arial"/>
        <w:color w:val="000000"/>
      </w:rPr>
    </w:pPr>
    <w:r>
      <w:rPr>
        <w:rFonts w:ascii="Arial" w:eastAsia="Arial" w:hAnsi="Arial" w:cs="Arial"/>
        <w:color w:val="000000"/>
      </w:rPr>
      <w:t>Water Alternatives</w:t>
    </w:r>
    <w:r>
      <w:rPr>
        <w:rFonts w:ascii="Arial" w:eastAsia="Arial" w:hAnsi="Arial" w:cs="Arial"/>
        <w:color w:val="000000"/>
      </w:rPr>
      <w:tab/>
    </w:r>
    <w:r>
      <w:rPr>
        <w:rFonts w:ascii="Arial" w:eastAsia="Arial" w:hAnsi="Arial" w:cs="Arial"/>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7" w14:textId="77777777" w:rsidR="00950B77" w:rsidRDefault="00950B77">
    <w:pPr>
      <w:pBdr>
        <w:top w:val="nil"/>
        <w:left w:val="nil"/>
        <w:bottom w:val="single" w:sz="6" w:space="1" w:color="000000"/>
        <w:right w:val="nil"/>
        <w:between w:val="nil"/>
      </w:pBdr>
      <w:tabs>
        <w:tab w:val="right" w:pos="9072"/>
      </w:tabs>
      <w:jc w:val="center"/>
      <w:rPr>
        <w:rFonts w:ascii="Arial" w:eastAsia="Arial" w:hAnsi="Arial" w:cs="Arial"/>
        <w:color w:val="000000"/>
      </w:rPr>
    </w:pPr>
    <w:r>
      <w:rPr>
        <w:rFonts w:ascii="Arial" w:eastAsia="Arial" w:hAnsi="Arial" w:cs="Arial"/>
        <w:color w:val="000000"/>
      </w:rPr>
      <w:t>COVER PAGE [Not communicated to reviewers]</w:t>
    </w:r>
  </w:p>
  <w:p w14:paraId="00000088" w14:textId="77777777" w:rsidR="00950B77" w:rsidRDefault="00950B77">
    <w:pPr>
      <w:pBdr>
        <w:top w:val="nil"/>
        <w:left w:val="nil"/>
        <w:bottom w:val="nil"/>
        <w:right w:val="nil"/>
        <w:between w:val="nil"/>
      </w:pBdr>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im liptrot">
    <w15:presenceInfo w15:providerId="Windows Live" w15:userId="79586996f97a2bc8"/>
  </w15:person>
  <w15:person w15:author="Hussam Hussein">
    <w15:presenceInfo w15:providerId="AD" w15:userId="S::polf0805@ox.ac.uk::39d08c7f-cb8e-4a22-b812-6ddb57a6ae6a"/>
  </w15:person>
  <w15:person w15:author="Rev">
    <w15:presenceInfo w15:providerId="None" w15:userId="Re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A3D"/>
    <w:rsid w:val="000010AB"/>
    <w:rsid w:val="00014903"/>
    <w:rsid w:val="0001509E"/>
    <w:rsid w:val="000159CD"/>
    <w:rsid w:val="00024945"/>
    <w:rsid w:val="00025E8E"/>
    <w:rsid w:val="00027F4E"/>
    <w:rsid w:val="00031DEC"/>
    <w:rsid w:val="00032C0F"/>
    <w:rsid w:val="00034EB7"/>
    <w:rsid w:val="000416AE"/>
    <w:rsid w:val="00042577"/>
    <w:rsid w:val="00043D90"/>
    <w:rsid w:val="00046D56"/>
    <w:rsid w:val="00051F2F"/>
    <w:rsid w:val="00054045"/>
    <w:rsid w:val="000625AE"/>
    <w:rsid w:val="00066D6D"/>
    <w:rsid w:val="00076779"/>
    <w:rsid w:val="00084B19"/>
    <w:rsid w:val="000906D3"/>
    <w:rsid w:val="000942DF"/>
    <w:rsid w:val="00095814"/>
    <w:rsid w:val="000A0627"/>
    <w:rsid w:val="000A4A3C"/>
    <w:rsid w:val="000A6933"/>
    <w:rsid w:val="000C4499"/>
    <w:rsid w:val="000C6265"/>
    <w:rsid w:val="000D4DAD"/>
    <w:rsid w:val="000E16FC"/>
    <w:rsid w:val="000E3CC7"/>
    <w:rsid w:val="000F2818"/>
    <w:rsid w:val="000F2EC0"/>
    <w:rsid w:val="000F5BB0"/>
    <w:rsid w:val="001003AA"/>
    <w:rsid w:val="00102EE6"/>
    <w:rsid w:val="00106C7F"/>
    <w:rsid w:val="00112F5A"/>
    <w:rsid w:val="001154FB"/>
    <w:rsid w:val="00117F22"/>
    <w:rsid w:val="00122085"/>
    <w:rsid w:val="00130B7D"/>
    <w:rsid w:val="00152F23"/>
    <w:rsid w:val="00154ABA"/>
    <w:rsid w:val="001604B7"/>
    <w:rsid w:val="00163B0C"/>
    <w:rsid w:val="00165F2C"/>
    <w:rsid w:val="00170EA7"/>
    <w:rsid w:val="001746A1"/>
    <w:rsid w:val="00176859"/>
    <w:rsid w:val="0018074A"/>
    <w:rsid w:val="00183490"/>
    <w:rsid w:val="00191597"/>
    <w:rsid w:val="00192FA2"/>
    <w:rsid w:val="001A4AF7"/>
    <w:rsid w:val="001A6DF0"/>
    <w:rsid w:val="001A77E9"/>
    <w:rsid w:val="001A7D7B"/>
    <w:rsid w:val="001B5A9A"/>
    <w:rsid w:val="001B6D91"/>
    <w:rsid w:val="001C1EFF"/>
    <w:rsid w:val="001C4F06"/>
    <w:rsid w:val="001C797D"/>
    <w:rsid w:val="001D2315"/>
    <w:rsid w:val="001D3C3D"/>
    <w:rsid w:val="001D526B"/>
    <w:rsid w:val="001E09A6"/>
    <w:rsid w:val="001F0732"/>
    <w:rsid w:val="001F0DEB"/>
    <w:rsid w:val="001F12AF"/>
    <w:rsid w:val="001F21AC"/>
    <w:rsid w:val="001F7909"/>
    <w:rsid w:val="0020261F"/>
    <w:rsid w:val="0020653D"/>
    <w:rsid w:val="00207144"/>
    <w:rsid w:val="00207803"/>
    <w:rsid w:val="00215438"/>
    <w:rsid w:val="00216C8B"/>
    <w:rsid w:val="00216CAE"/>
    <w:rsid w:val="0022193D"/>
    <w:rsid w:val="00227CC7"/>
    <w:rsid w:val="00242873"/>
    <w:rsid w:val="0025487C"/>
    <w:rsid w:val="0025600B"/>
    <w:rsid w:val="002618BB"/>
    <w:rsid w:val="002622E6"/>
    <w:rsid w:val="0026508D"/>
    <w:rsid w:val="002679BD"/>
    <w:rsid w:val="002709A2"/>
    <w:rsid w:val="002721E0"/>
    <w:rsid w:val="0027258B"/>
    <w:rsid w:val="002854DB"/>
    <w:rsid w:val="00287DC9"/>
    <w:rsid w:val="00292322"/>
    <w:rsid w:val="00293E80"/>
    <w:rsid w:val="00296E77"/>
    <w:rsid w:val="002A2BB2"/>
    <w:rsid w:val="002A3009"/>
    <w:rsid w:val="002A40D3"/>
    <w:rsid w:val="002A622E"/>
    <w:rsid w:val="002A7BBA"/>
    <w:rsid w:val="002A7E95"/>
    <w:rsid w:val="002B225B"/>
    <w:rsid w:val="002C4352"/>
    <w:rsid w:val="002C4E81"/>
    <w:rsid w:val="002C69A4"/>
    <w:rsid w:val="002D1567"/>
    <w:rsid w:val="002E5B0F"/>
    <w:rsid w:val="00301A0C"/>
    <w:rsid w:val="0030508B"/>
    <w:rsid w:val="003124A9"/>
    <w:rsid w:val="00317291"/>
    <w:rsid w:val="00320CA6"/>
    <w:rsid w:val="00322C0B"/>
    <w:rsid w:val="00324C3C"/>
    <w:rsid w:val="003269B1"/>
    <w:rsid w:val="00331974"/>
    <w:rsid w:val="00333810"/>
    <w:rsid w:val="00343CF3"/>
    <w:rsid w:val="00345B55"/>
    <w:rsid w:val="00346C08"/>
    <w:rsid w:val="00353C6B"/>
    <w:rsid w:val="00357F14"/>
    <w:rsid w:val="00360F27"/>
    <w:rsid w:val="00361C68"/>
    <w:rsid w:val="00365FE5"/>
    <w:rsid w:val="00367DD9"/>
    <w:rsid w:val="00375785"/>
    <w:rsid w:val="003853F2"/>
    <w:rsid w:val="00385FBF"/>
    <w:rsid w:val="00392B0A"/>
    <w:rsid w:val="00393C50"/>
    <w:rsid w:val="003B10EB"/>
    <w:rsid w:val="003B3304"/>
    <w:rsid w:val="003B5C30"/>
    <w:rsid w:val="003C4111"/>
    <w:rsid w:val="003C7F4B"/>
    <w:rsid w:val="003D4ED0"/>
    <w:rsid w:val="003E07B7"/>
    <w:rsid w:val="003E0905"/>
    <w:rsid w:val="003E580D"/>
    <w:rsid w:val="003E6178"/>
    <w:rsid w:val="003E76EC"/>
    <w:rsid w:val="003F12D0"/>
    <w:rsid w:val="003F5A41"/>
    <w:rsid w:val="00416B0F"/>
    <w:rsid w:val="00422393"/>
    <w:rsid w:val="004237C7"/>
    <w:rsid w:val="00424A51"/>
    <w:rsid w:val="00426815"/>
    <w:rsid w:val="00427F01"/>
    <w:rsid w:val="00431BB1"/>
    <w:rsid w:val="00431CCE"/>
    <w:rsid w:val="00436A1F"/>
    <w:rsid w:val="0044255A"/>
    <w:rsid w:val="004452A6"/>
    <w:rsid w:val="00453F92"/>
    <w:rsid w:val="004612AF"/>
    <w:rsid w:val="00461624"/>
    <w:rsid w:val="00461DEF"/>
    <w:rsid w:val="004652D5"/>
    <w:rsid w:val="0047596B"/>
    <w:rsid w:val="00475BC9"/>
    <w:rsid w:val="0047734D"/>
    <w:rsid w:val="00484A45"/>
    <w:rsid w:val="004863DF"/>
    <w:rsid w:val="004906F6"/>
    <w:rsid w:val="00490D48"/>
    <w:rsid w:val="00494405"/>
    <w:rsid w:val="004A23D5"/>
    <w:rsid w:val="004A6D0A"/>
    <w:rsid w:val="004B23D0"/>
    <w:rsid w:val="004B45B4"/>
    <w:rsid w:val="004B4B10"/>
    <w:rsid w:val="004C0714"/>
    <w:rsid w:val="004C49FD"/>
    <w:rsid w:val="004C63B0"/>
    <w:rsid w:val="004E1DF7"/>
    <w:rsid w:val="004E6C94"/>
    <w:rsid w:val="004F7C1B"/>
    <w:rsid w:val="00503083"/>
    <w:rsid w:val="00505867"/>
    <w:rsid w:val="00512589"/>
    <w:rsid w:val="00512AFD"/>
    <w:rsid w:val="00515C58"/>
    <w:rsid w:val="00515FFF"/>
    <w:rsid w:val="00516699"/>
    <w:rsid w:val="00517803"/>
    <w:rsid w:val="00517909"/>
    <w:rsid w:val="00521F5E"/>
    <w:rsid w:val="00537437"/>
    <w:rsid w:val="00537B16"/>
    <w:rsid w:val="00545E41"/>
    <w:rsid w:val="00551CE2"/>
    <w:rsid w:val="00554BC6"/>
    <w:rsid w:val="00554EE1"/>
    <w:rsid w:val="00561F54"/>
    <w:rsid w:val="005633A5"/>
    <w:rsid w:val="00571601"/>
    <w:rsid w:val="00575BF6"/>
    <w:rsid w:val="00587548"/>
    <w:rsid w:val="00591226"/>
    <w:rsid w:val="005942BA"/>
    <w:rsid w:val="005967E1"/>
    <w:rsid w:val="005A19DA"/>
    <w:rsid w:val="005A3DD4"/>
    <w:rsid w:val="005A7041"/>
    <w:rsid w:val="005D1D5E"/>
    <w:rsid w:val="005D38AD"/>
    <w:rsid w:val="005D75D6"/>
    <w:rsid w:val="005D7F6D"/>
    <w:rsid w:val="005E00A9"/>
    <w:rsid w:val="005E61F5"/>
    <w:rsid w:val="005F0827"/>
    <w:rsid w:val="005F19C9"/>
    <w:rsid w:val="005F686B"/>
    <w:rsid w:val="00601D88"/>
    <w:rsid w:val="00607155"/>
    <w:rsid w:val="00614535"/>
    <w:rsid w:val="00614BF0"/>
    <w:rsid w:val="006257F0"/>
    <w:rsid w:val="00631415"/>
    <w:rsid w:val="0064184B"/>
    <w:rsid w:val="00645E0D"/>
    <w:rsid w:val="00656F15"/>
    <w:rsid w:val="00662D6D"/>
    <w:rsid w:val="00676B29"/>
    <w:rsid w:val="00685AD4"/>
    <w:rsid w:val="006865D8"/>
    <w:rsid w:val="00687758"/>
    <w:rsid w:val="0069053A"/>
    <w:rsid w:val="0069295F"/>
    <w:rsid w:val="00693341"/>
    <w:rsid w:val="00694CE2"/>
    <w:rsid w:val="0069767C"/>
    <w:rsid w:val="006A117C"/>
    <w:rsid w:val="006A6F28"/>
    <w:rsid w:val="006A7EA8"/>
    <w:rsid w:val="006D29DE"/>
    <w:rsid w:val="006D2E50"/>
    <w:rsid w:val="006D5DB6"/>
    <w:rsid w:val="006E3BAE"/>
    <w:rsid w:val="006E6321"/>
    <w:rsid w:val="006F26EA"/>
    <w:rsid w:val="006F4C65"/>
    <w:rsid w:val="007015AB"/>
    <w:rsid w:val="00702726"/>
    <w:rsid w:val="007046CA"/>
    <w:rsid w:val="00706623"/>
    <w:rsid w:val="00712607"/>
    <w:rsid w:val="00712F89"/>
    <w:rsid w:val="0071410C"/>
    <w:rsid w:val="0071469B"/>
    <w:rsid w:val="0071486C"/>
    <w:rsid w:val="00721E18"/>
    <w:rsid w:val="00722466"/>
    <w:rsid w:val="00722600"/>
    <w:rsid w:val="00732E79"/>
    <w:rsid w:val="007414CA"/>
    <w:rsid w:val="00742C3D"/>
    <w:rsid w:val="00743AEB"/>
    <w:rsid w:val="00745734"/>
    <w:rsid w:val="00754260"/>
    <w:rsid w:val="0076223B"/>
    <w:rsid w:val="00762E24"/>
    <w:rsid w:val="00766468"/>
    <w:rsid w:val="00775A1E"/>
    <w:rsid w:val="00775C92"/>
    <w:rsid w:val="007762A4"/>
    <w:rsid w:val="00780776"/>
    <w:rsid w:val="00785DD2"/>
    <w:rsid w:val="007875BD"/>
    <w:rsid w:val="0079684E"/>
    <w:rsid w:val="00797177"/>
    <w:rsid w:val="007A1546"/>
    <w:rsid w:val="007A2E34"/>
    <w:rsid w:val="007A7304"/>
    <w:rsid w:val="007B62B4"/>
    <w:rsid w:val="007B6EE3"/>
    <w:rsid w:val="007B7DFB"/>
    <w:rsid w:val="007D1B70"/>
    <w:rsid w:val="007D2855"/>
    <w:rsid w:val="007D35E0"/>
    <w:rsid w:val="007E3999"/>
    <w:rsid w:val="007F13E1"/>
    <w:rsid w:val="007F5CB8"/>
    <w:rsid w:val="00801168"/>
    <w:rsid w:val="00802084"/>
    <w:rsid w:val="0082439F"/>
    <w:rsid w:val="008263E8"/>
    <w:rsid w:val="00827270"/>
    <w:rsid w:val="00835739"/>
    <w:rsid w:val="008364D8"/>
    <w:rsid w:val="00844FC2"/>
    <w:rsid w:val="008510FC"/>
    <w:rsid w:val="008515A1"/>
    <w:rsid w:val="0085615B"/>
    <w:rsid w:val="00860625"/>
    <w:rsid w:val="00867D9D"/>
    <w:rsid w:val="00881610"/>
    <w:rsid w:val="00884487"/>
    <w:rsid w:val="00884847"/>
    <w:rsid w:val="00895276"/>
    <w:rsid w:val="008A5A0A"/>
    <w:rsid w:val="008A5F66"/>
    <w:rsid w:val="008A6CAF"/>
    <w:rsid w:val="008B1C91"/>
    <w:rsid w:val="008B2FE0"/>
    <w:rsid w:val="008B797A"/>
    <w:rsid w:val="008C1905"/>
    <w:rsid w:val="008C1EF4"/>
    <w:rsid w:val="008C362A"/>
    <w:rsid w:val="008C4226"/>
    <w:rsid w:val="008D055D"/>
    <w:rsid w:val="008D5835"/>
    <w:rsid w:val="008E4C8D"/>
    <w:rsid w:val="008E4CB1"/>
    <w:rsid w:val="008E5FAD"/>
    <w:rsid w:val="008E6D17"/>
    <w:rsid w:val="008F406C"/>
    <w:rsid w:val="00925A3D"/>
    <w:rsid w:val="009300D3"/>
    <w:rsid w:val="00933272"/>
    <w:rsid w:val="00940F94"/>
    <w:rsid w:val="00942813"/>
    <w:rsid w:val="00950B77"/>
    <w:rsid w:val="00951413"/>
    <w:rsid w:val="00951442"/>
    <w:rsid w:val="00956FDB"/>
    <w:rsid w:val="009605F0"/>
    <w:rsid w:val="0096241F"/>
    <w:rsid w:val="009665B4"/>
    <w:rsid w:val="009731D0"/>
    <w:rsid w:val="00974B61"/>
    <w:rsid w:val="009765A4"/>
    <w:rsid w:val="00977F62"/>
    <w:rsid w:val="00980010"/>
    <w:rsid w:val="00980499"/>
    <w:rsid w:val="00981157"/>
    <w:rsid w:val="00981D23"/>
    <w:rsid w:val="009933E3"/>
    <w:rsid w:val="00996253"/>
    <w:rsid w:val="0099671B"/>
    <w:rsid w:val="009A53C7"/>
    <w:rsid w:val="009A7949"/>
    <w:rsid w:val="009B6F21"/>
    <w:rsid w:val="009B7343"/>
    <w:rsid w:val="009C6355"/>
    <w:rsid w:val="009C7263"/>
    <w:rsid w:val="009D0D19"/>
    <w:rsid w:val="009D215C"/>
    <w:rsid w:val="009D437D"/>
    <w:rsid w:val="009E0EDE"/>
    <w:rsid w:val="009E2739"/>
    <w:rsid w:val="009E4D60"/>
    <w:rsid w:val="009E7420"/>
    <w:rsid w:val="009F5B0D"/>
    <w:rsid w:val="00A054CD"/>
    <w:rsid w:val="00A05ABD"/>
    <w:rsid w:val="00A06950"/>
    <w:rsid w:val="00A12288"/>
    <w:rsid w:val="00A14B3E"/>
    <w:rsid w:val="00A234D7"/>
    <w:rsid w:val="00A26350"/>
    <w:rsid w:val="00A32FF4"/>
    <w:rsid w:val="00A339BF"/>
    <w:rsid w:val="00A3687D"/>
    <w:rsid w:val="00A44861"/>
    <w:rsid w:val="00A4598E"/>
    <w:rsid w:val="00A528FE"/>
    <w:rsid w:val="00A56518"/>
    <w:rsid w:val="00A567AF"/>
    <w:rsid w:val="00A61684"/>
    <w:rsid w:val="00A6416E"/>
    <w:rsid w:val="00A643C0"/>
    <w:rsid w:val="00A6705F"/>
    <w:rsid w:val="00A67711"/>
    <w:rsid w:val="00A71EF7"/>
    <w:rsid w:val="00A731CA"/>
    <w:rsid w:val="00A85858"/>
    <w:rsid w:val="00A86CDC"/>
    <w:rsid w:val="00A90E70"/>
    <w:rsid w:val="00AA009D"/>
    <w:rsid w:val="00AA780A"/>
    <w:rsid w:val="00AC7F69"/>
    <w:rsid w:val="00AE2963"/>
    <w:rsid w:val="00AE4C5F"/>
    <w:rsid w:val="00AE5636"/>
    <w:rsid w:val="00AE7DE6"/>
    <w:rsid w:val="00AF2629"/>
    <w:rsid w:val="00AF5D85"/>
    <w:rsid w:val="00B002A6"/>
    <w:rsid w:val="00B06B26"/>
    <w:rsid w:val="00B15B68"/>
    <w:rsid w:val="00B15DA5"/>
    <w:rsid w:val="00B1692A"/>
    <w:rsid w:val="00B26376"/>
    <w:rsid w:val="00B302B3"/>
    <w:rsid w:val="00B3152F"/>
    <w:rsid w:val="00B32219"/>
    <w:rsid w:val="00B3661D"/>
    <w:rsid w:val="00B3724F"/>
    <w:rsid w:val="00B5176F"/>
    <w:rsid w:val="00B5329C"/>
    <w:rsid w:val="00B5627C"/>
    <w:rsid w:val="00B70040"/>
    <w:rsid w:val="00B83990"/>
    <w:rsid w:val="00B92CAA"/>
    <w:rsid w:val="00B9493A"/>
    <w:rsid w:val="00BA4AB4"/>
    <w:rsid w:val="00BB4362"/>
    <w:rsid w:val="00BB5608"/>
    <w:rsid w:val="00BC3405"/>
    <w:rsid w:val="00BC5766"/>
    <w:rsid w:val="00BD4319"/>
    <w:rsid w:val="00BE0B4A"/>
    <w:rsid w:val="00C07162"/>
    <w:rsid w:val="00C115B4"/>
    <w:rsid w:val="00C1232E"/>
    <w:rsid w:val="00C1458C"/>
    <w:rsid w:val="00C23995"/>
    <w:rsid w:val="00C27546"/>
    <w:rsid w:val="00C3082D"/>
    <w:rsid w:val="00C3389D"/>
    <w:rsid w:val="00C35648"/>
    <w:rsid w:val="00C35950"/>
    <w:rsid w:val="00C35FCC"/>
    <w:rsid w:val="00C36FB6"/>
    <w:rsid w:val="00C4037B"/>
    <w:rsid w:val="00C4190E"/>
    <w:rsid w:val="00C435DD"/>
    <w:rsid w:val="00C46A39"/>
    <w:rsid w:val="00C515C2"/>
    <w:rsid w:val="00C52316"/>
    <w:rsid w:val="00C53EE7"/>
    <w:rsid w:val="00C56291"/>
    <w:rsid w:val="00C60C39"/>
    <w:rsid w:val="00C6239A"/>
    <w:rsid w:val="00C731AC"/>
    <w:rsid w:val="00C748BE"/>
    <w:rsid w:val="00C80B93"/>
    <w:rsid w:val="00C82E3C"/>
    <w:rsid w:val="00C875C1"/>
    <w:rsid w:val="00C87668"/>
    <w:rsid w:val="00C96CD1"/>
    <w:rsid w:val="00CA02D0"/>
    <w:rsid w:val="00CA6A17"/>
    <w:rsid w:val="00CA7C8A"/>
    <w:rsid w:val="00CB610D"/>
    <w:rsid w:val="00CB718D"/>
    <w:rsid w:val="00CC4F2E"/>
    <w:rsid w:val="00CC71A9"/>
    <w:rsid w:val="00CD0B2A"/>
    <w:rsid w:val="00CD1103"/>
    <w:rsid w:val="00CD3AFC"/>
    <w:rsid w:val="00CD78CE"/>
    <w:rsid w:val="00CE5AE7"/>
    <w:rsid w:val="00CF2AE8"/>
    <w:rsid w:val="00CF432E"/>
    <w:rsid w:val="00CF5566"/>
    <w:rsid w:val="00CF5B36"/>
    <w:rsid w:val="00CF5BF4"/>
    <w:rsid w:val="00CF650F"/>
    <w:rsid w:val="00D04CDF"/>
    <w:rsid w:val="00D05560"/>
    <w:rsid w:val="00D05D0B"/>
    <w:rsid w:val="00D06346"/>
    <w:rsid w:val="00D177D2"/>
    <w:rsid w:val="00D271AD"/>
    <w:rsid w:val="00D32571"/>
    <w:rsid w:val="00D32EB8"/>
    <w:rsid w:val="00D32F0D"/>
    <w:rsid w:val="00D418C3"/>
    <w:rsid w:val="00D42AC9"/>
    <w:rsid w:val="00D50168"/>
    <w:rsid w:val="00D51582"/>
    <w:rsid w:val="00D5648E"/>
    <w:rsid w:val="00D64F61"/>
    <w:rsid w:val="00D65548"/>
    <w:rsid w:val="00D65FF1"/>
    <w:rsid w:val="00D74689"/>
    <w:rsid w:val="00D80B66"/>
    <w:rsid w:val="00D86DDC"/>
    <w:rsid w:val="00D87DEE"/>
    <w:rsid w:val="00D92710"/>
    <w:rsid w:val="00D92CAE"/>
    <w:rsid w:val="00DA537C"/>
    <w:rsid w:val="00DA5EEE"/>
    <w:rsid w:val="00DA6EDA"/>
    <w:rsid w:val="00DB04B5"/>
    <w:rsid w:val="00DB0ECE"/>
    <w:rsid w:val="00DB2C49"/>
    <w:rsid w:val="00DC3580"/>
    <w:rsid w:val="00DC7DFA"/>
    <w:rsid w:val="00DD03A3"/>
    <w:rsid w:val="00DD04A6"/>
    <w:rsid w:val="00DD32C2"/>
    <w:rsid w:val="00DD3996"/>
    <w:rsid w:val="00DD7AB0"/>
    <w:rsid w:val="00DE08C3"/>
    <w:rsid w:val="00DE20E5"/>
    <w:rsid w:val="00DE2AD7"/>
    <w:rsid w:val="00DE2CEC"/>
    <w:rsid w:val="00DE691C"/>
    <w:rsid w:val="00DE71DA"/>
    <w:rsid w:val="00E02190"/>
    <w:rsid w:val="00E06846"/>
    <w:rsid w:val="00E100E8"/>
    <w:rsid w:val="00E11F6D"/>
    <w:rsid w:val="00E14457"/>
    <w:rsid w:val="00E157D1"/>
    <w:rsid w:val="00E24651"/>
    <w:rsid w:val="00E32F8D"/>
    <w:rsid w:val="00E349B3"/>
    <w:rsid w:val="00E36706"/>
    <w:rsid w:val="00E467F6"/>
    <w:rsid w:val="00E46B54"/>
    <w:rsid w:val="00E53870"/>
    <w:rsid w:val="00E56591"/>
    <w:rsid w:val="00E565FE"/>
    <w:rsid w:val="00E57096"/>
    <w:rsid w:val="00E623D6"/>
    <w:rsid w:val="00E65782"/>
    <w:rsid w:val="00E662DA"/>
    <w:rsid w:val="00E7146C"/>
    <w:rsid w:val="00E7778A"/>
    <w:rsid w:val="00E8190C"/>
    <w:rsid w:val="00E8294E"/>
    <w:rsid w:val="00E82AA4"/>
    <w:rsid w:val="00E839FE"/>
    <w:rsid w:val="00E90476"/>
    <w:rsid w:val="00E9145C"/>
    <w:rsid w:val="00E934B9"/>
    <w:rsid w:val="00EB50E9"/>
    <w:rsid w:val="00EB653E"/>
    <w:rsid w:val="00EC157E"/>
    <w:rsid w:val="00EC3F64"/>
    <w:rsid w:val="00EC728F"/>
    <w:rsid w:val="00ED19C7"/>
    <w:rsid w:val="00ED4FB2"/>
    <w:rsid w:val="00ED77C4"/>
    <w:rsid w:val="00EE4C51"/>
    <w:rsid w:val="00EE7117"/>
    <w:rsid w:val="00EF0DAD"/>
    <w:rsid w:val="00EF4B0D"/>
    <w:rsid w:val="00EF6178"/>
    <w:rsid w:val="00F00970"/>
    <w:rsid w:val="00F024AE"/>
    <w:rsid w:val="00F03483"/>
    <w:rsid w:val="00F0350E"/>
    <w:rsid w:val="00F04382"/>
    <w:rsid w:val="00F05AB7"/>
    <w:rsid w:val="00F117E0"/>
    <w:rsid w:val="00F20FD2"/>
    <w:rsid w:val="00F27359"/>
    <w:rsid w:val="00F30C2D"/>
    <w:rsid w:val="00F30C63"/>
    <w:rsid w:val="00F4017B"/>
    <w:rsid w:val="00F51005"/>
    <w:rsid w:val="00F53471"/>
    <w:rsid w:val="00F61E76"/>
    <w:rsid w:val="00F636FF"/>
    <w:rsid w:val="00F66F4B"/>
    <w:rsid w:val="00F7195B"/>
    <w:rsid w:val="00F7227C"/>
    <w:rsid w:val="00F72E84"/>
    <w:rsid w:val="00F84873"/>
    <w:rsid w:val="00F86AED"/>
    <w:rsid w:val="00F92571"/>
    <w:rsid w:val="00F96F37"/>
    <w:rsid w:val="00FB0D03"/>
    <w:rsid w:val="00FC4D5D"/>
    <w:rsid w:val="00FD14AD"/>
    <w:rsid w:val="00FD1A1B"/>
    <w:rsid w:val="00FD3608"/>
    <w:rsid w:val="00FD438B"/>
    <w:rsid w:val="00FD4B3C"/>
    <w:rsid w:val="00FE2907"/>
    <w:rsid w:val="00FE37F6"/>
    <w:rsid w:val="00FF074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E35199"/>
  <w15:docId w15:val="{941B1058-F7EB-4F3F-85E7-C7A06B17F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Verdana" w:hAnsi="Verdana" w:cs="Verdana"/>
        <w:lang w:val="en-GB" w:eastAsia="en-GB" w:bidi="ar-SA"/>
      </w:rPr>
    </w:rPrDefault>
    <w:pPrDefault>
      <w:pPr>
        <w:spacing w:before="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EE3"/>
  </w:style>
  <w:style w:type="paragraph" w:styleId="Heading1">
    <w:name w:val="heading 1"/>
    <w:basedOn w:val="Normal1"/>
    <w:next w:val="Normal1"/>
    <w:pPr>
      <w:keepNext/>
      <w:pBdr>
        <w:top w:val="nil"/>
        <w:left w:val="nil"/>
        <w:bottom w:val="nil"/>
        <w:right w:val="nil"/>
        <w:between w:val="nil"/>
      </w:pBdr>
      <w:spacing w:before="360" w:after="60"/>
      <w:ind w:left="432" w:hanging="432"/>
      <w:outlineLvl w:val="0"/>
    </w:pPr>
    <w:rPr>
      <w:b/>
      <w:smallCaps/>
      <w:color w:val="000000"/>
      <w:sz w:val="22"/>
      <w:szCs w:val="22"/>
    </w:rPr>
  </w:style>
  <w:style w:type="paragraph" w:styleId="Heading2">
    <w:name w:val="heading 2"/>
    <w:basedOn w:val="Normal1"/>
    <w:next w:val="Normal1"/>
    <w:pPr>
      <w:keepNext/>
      <w:pBdr>
        <w:top w:val="nil"/>
        <w:left w:val="nil"/>
        <w:bottom w:val="nil"/>
        <w:right w:val="nil"/>
        <w:between w:val="nil"/>
      </w:pBdr>
      <w:ind w:left="576" w:hanging="576"/>
      <w:outlineLvl w:val="1"/>
    </w:pPr>
    <w:rPr>
      <w:b/>
      <w:color w:val="000000"/>
    </w:rPr>
  </w:style>
  <w:style w:type="paragraph" w:styleId="Heading3">
    <w:name w:val="heading 3"/>
    <w:basedOn w:val="Normal1"/>
    <w:next w:val="Normal1"/>
    <w:pPr>
      <w:keepNext/>
      <w:pBdr>
        <w:top w:val="nil"/>
        <w:left w:val="nil"/>
        <w:bottom w:val="nil"/>
        <w:right w:val="nil"/>
        <w:between w:val="nil"/>
      </w:pBdr>
      <w:ind w:left="720" w:hanging="720"/>
      <w:outlineLvl w:val="2"/>
    </w:pPr>
    <w:rPr>
      <w:i/>
      <w:color w:val="000000"/>
    </w:rPr>
  </w:style>
  <w:style w:type="paragraph" w:styleId="Heading4">
    <w:name w:val="heading 4"/>
    <w:basedOn w:val="Normal1"/>
    <w:next w:val="Normal1"/>
    <w:pPr>
      <w:keepNext/>
      <w:pBdr>
        <w:top w:val="nil"/>
        <w:left w:val="nil"/>
        <w:bottom w:val="nil"/>
        <w:right w:val="nil"/>
        <w:between w:val="nil"/>
      </w:pBdr>
      <w:spacing w:after="60"/>
      <w:ind w:left="864" w:hanging="864"/>
      <w:outlineLvl w:val="3"/>
    </w:pPr>
    <w:rPr>
      <w:rFonts w:ascii="Times New Roman" w:eastAsia="Times New Roman" w:hAnsi="Times New Roman" w:cs="Times New Roman"/>
      <w:b/>
      <w:color w:val="000000"/>
      <w:sz w:val="22"/>
      <w:szCs w:val="22"/>
    </w:rPr>
  </w:style>
  <w:style w:type="paragraph" w:styleId="Heading5">
    <w:name w:val="heading 5"/>
    <w:basedOn w:val="Normal1"/>
    <w:next w:val="Normal1"/>
    <w:pPr>
      <w:pBdr>
        <w:top w:val="nil"/>
        <w:left w:val="nil"/>
        <w:bottom w:val="nil"/>
        <w:right w:val="nil"/>
        <w:between w:val="nil"/>
      </w:pBdr>
      <w:spacing w:after="60"/>
      <w:outlineLvl w:val="4"/>
    </w:pPr>
    <w:rPr>
      <w:color w:val="000000"/>
    </w:rPr>
  </w:style>
  <w:style w:type="paragraph" w:styleId="Heading6">
    <w:name w:val="heading 6"/>
    <w:basedOn w:val="Normal1"/>
    <w:next w:val="Normal1"/>
    <w:pPr>
      <w:pBdr>
        <w:top w:val="nil"/>
        <w:left w:val="nil"/>
        <w:bottom w:val="nil"/>
        <w:right w:val="nil"/>
        <w:between w:val="nil"/>
      </w:pBdr>
      <w:spacing w:after="60"/>
      <w:ind w:left="1152" w:hanging="1152"/>
      <w:outlineLvl w:val="5"/>
    </w:pPr>
    <w:rPr>
      <w:rFonts w:ascii="Times New Roman" w:eastAsia="Times New Roman" w:hAnsi="Times New Roman" w:cs="Times New Roman"/>
      <w:b/>
      <w:color w:val="00000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pPr>
      <w:keepNext/>
      <w:keepLines/>
      <w:pBdr>
        <w:top w:val="nil"/>
        <w:left w:val="nil"/>
        <w:bottom w:val="nil"/>
        <w:right w:val="nil"/>
        <w:between w:val="nil"/>
      </w:pBdr>
      <w:spacing w:before="480" w:after="120"/>
    </w:pPr>
    <w:rPr>
      <w:b/>
      <w:color w:val="000000"/>
      <w:sz w:val="72"/>
      <w:szCs w:val="72"/>
    </w:rPr>
  </w:style>
  <w:style w:type="paragraph" w:customStyle="1" w:styleId="Normal1">
    <w:name w:val="Normal1"/>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unhideWhenUsed/>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817615"/>
    <w:pPr>
      <w:spacing w:before="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15"/>
    <w:rPr>
      <w:rFonts w:ascii="Lucida Grande" w:hAnsi="Lucida Grande"/>
      <w:sz w:val="18"/>
      <w:szCs w:val="18"/>
    </w:rPr>
  </w:style>
  <w:style w:type="paragraph" w:styleId="CommentSubject">
    <w:name w:val="annotation subject"/>
    <w:basedOn w:val="CommentText"/>
    <w:next w:val="CommentText"/>
    <w:link w:val="CommentSubjectChar"/>
    <w:uiPriority w:val="99"/>
    <w:semiHidden/>
    <w:unhideWhenUsed/>
    <w:rsid w:val="00817615"/>
    <w:rPr>
      <w:b/>
      <w:bCs/>
      <w:sz w:val="20"/>
      <w:szCs w:val="20"/>
    </w:rPr>
  </w:style>
  <w:style w:type="character" w:customStyle="1" w:styleId="CommentSubjectChar">
    <w:name w:val="Comment Subject Char"/>
    <w:basedOn w:val="CommentTextChar"/>
    <w:link w:val="CommentSubject"/>
    <w:uiPriority w:val="99"/>
    <w:semiHidden/>
    <w:rsid w:val="00817615"/>
    <w:rPr>
      <w:b/>
      <w:bCs/>
      <w:sz w:val="24"/>
      <w:szCs w:val="24"/>
    </w:rPr>
  </w:style>
  <w:style w:type="character" w:styleId="Hyperlink">
    <w:name w:val="Hyperlink"/>
    <w:basedOn w:val="DefaultParagraphFont"/>
    <w:uiPriority w:val="99"/>
    <w:unhideWhenUsed/>
    <w:rsid w:val="001003AA"/>
    <w:rPr>
      <w:color w:val="0000FF" w:themeColor="hyperlink"/>
      <w:u w:val="single"/>
    </w:rPr>
  </w:style>
  <w:style w:type="paragraph" w:styleId="FootnoteText">
    <w:name w:val="footnote text"/>
    <w:basedOn w:val="Normal"/>
    <w:link w:val="FootnoteTextChar"/>
    <w:uiPriority w:val="99"/>
    <w:semiHidden/>
    <w:unhideWhenUsed/>
    <w:rsid w:val="0022193D"/>
    <w:pPr>
      <w:spacing w:before="0"/>
    </w:pPr>
  </w:style>
  <w:style w:type="character" w:customStyle="1" w:styleId="FootnoteTextChar">
    <w:name w:val="Footnote Text Char"/>
    <w:basedOn w:val="DefaultParagraphFont"/>
    <w:link w:val="FootnoteText"/>
    <w:uiPriority w:val="99"/>
    <w:semiHidden/>
    <w:rsid w:val="0022193D"/>
  </w:style>
  <w:style w:type="character" w:styleId="FootnoteReference">
    <w:name w:val="footnote reference"/>
    <w:basedOn w:val="DefaultParagraphFont"/>
    <w:uiPriority w:val="99"/>
    <w:semiHidden/>
    <w:unhideWhenUsed/>
    <w:rsid w:val="0022193D"/>
    <w:rPr>
      <w:vertAlign w:val="superscript"/>
    </w:rPr>
  </w:style>
  <w:style w:type="paragraph" w:customStyle="1" w:styleId="Default">
    <w:name w:val="Default"/>
    <w:rsid w:val="00207803"/>
    <w:pPr>
      <w:autoSpaceDE w:val="0"/>
      <w:autoSpaceDN w:val="0"/>
      <w:adjustRightInd w:val="0"/>
      <w:spacing w:before="0"/>
      <w:jc w:val="left"/>
    </w:pPr>
    <w:rPr>
      <w:rFonts w:ascii="Times New Roman" w:hAnsi="Times New Roman" w:cs="Times New Roman"/>
      <w:color w:val="000000"/>
      <w:sz w:val="24"/>
      <w:szCs w:val="24"/>
      <w:lang w:val="fr-FR"/>
    </w:rPr>
  </w:style>
  <w:style w:type="paragraph" w:styleId="NormalWeb">
    <w:name w:val="Normal (Web)"/>
    <w:basedOn w:val="Normal"/>
    <w:uiPriority w:val="99"/>
    <w:unhideWhenUsed/>
    <w:pPr>
      <w:spacing w:before="100" w:beforeAutospacing="1" w:after="100" w:afterAutospacing="1"/>
      <w:jc w:val="left"/>
    </w:pPr>
    <w:rPr>
      <w:rFonts w:ascii="Times New Roman" w:eastAsia="Times New Roman" w:hAnsi="Times New Roman" w:cs="Times New Roman"/>
      <w:sz w:val="24"/>
      <w:szCs w:val="24"/>
      <w:lang w:val="en-US" w:eastAsia="en-US"/>
    </w:rPr>
  </w:style>
  <w:style w:type="paragraph" w:styleId="Revision">
    <w:name w:val="Revision"/>
    <w:hidden/>
    <w:uiPriority w:val="99"/>
    <w:semiHidden/>
    <w:rsid w:val="00293E80"/>
    <w:pPr>
      <w:spacing w:before="0"/>
      <w:jc w:val="left"/>
    </w:pPr>
  </w:style>
  <w:style w:type="character" w:styleId="Strong">
    <w:name w:val="Strong"/>
    <w:basedOn w:val="DefaultParagraphFont"/>
    <w:uiPriority w:val="22"/>
    <w:qFormat/>
    <w:rsid w:val="007A7304"/>
    <w:rPr>
      <w:b/>
      <w:bCs/>
    </w:rPr>
  </w:style>
  <w:style w:type="character" w:styleId="FollowedHyperlink">
    <w:name w:val="FollowedHyperlink"/>
    <w:basedOn w:val="DefaultParagraphFont"/>
    <w:uiPriority w:val="99"/>
    <w:semiHidden/>
    <w:unhideWhenUsed/>
    <w:rsid w:val="000906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352978">
      <w:bodyDiv w:val="1"/>
      <w:marLeft w:val="0"/>
      <w:marRight w:val="0"/>
      <w:marTop w:val="0"/>
      <w:marBottom w:val="0"/>
      <w:divBdr>
        <w:top w:val="none" w:sz="0" w:space="0" w:color="auto"/>
        <w:left w:val="none" w:sz="0" w:space="0" w:color="auto"/>
        <w:bottom w:val="none" w:sz="0" w:space="0" w:color="auto"/>
        <w:right w:val="none" w:sz="0" w:space="0" w:color="auto"/>
      </w:divBdr>
      <w:divsChild>
        <w:div w:id="3678337">
          <w:marLeft w:val="480"/>
          <w:marRight w:val="0"/>
          <w:marTop w:val="0"/>
          <w:marBottom w:val="0"/>
          <w:divBdr>
            <w:top w:val="none" w:sz="0" w:space="0" w:color="auto"/>
            <w:left w:val="none" w:sz="0" w:space="0" w:color="auto"/>
            <w:bottom w:val="none" w:sz="0" w:space="0" w:color="auto"/>
            <w:right w:val="none" w:sz="0" w:space="0" w:color="auto"/>
          </w:divBdr>
          <w:divsChild>
            <w:div w:id="1155999404">
              <w:marLeft w:val="0"/>
              <w:marRight w:val="0"/>
              <w:marTop w:val="0"/>
              <w:marBottom w:val="0"/>
              <w:divBdr>
                <w:top w:val="none" w:sz="0" w:space="0" w:color="auto"/>
                <w:left w:val="none" w:sz="0" w:space="0" w:color="auto"/>
                <w:bottom w:val="none" w:sz="0" w:space="0" w:color="auto"/>
                <w:right w:val="none" w:sz="0" w:space="0" w:color="auto"/>
              </w:divBdr>
            </w:div>
            <w:div w:id="478038056">
              <w:marLeft w:val="0"/>
              <w:marRight w:val="0"/>
              <w:marTop w:val="0"/>
              <w:marBottom w:val="0"/>
              <w:divBdr>
                <w:top w:val="none" w:sz="0" w:space="0" w:color="auto"/>
                <w:left w:val="none" w:sz="0" w:space="0" w:color="auto"/>
                <w:bottom w:val="none" w:sz="0" w:space="0" w:color="auto"/>
                <w:right w:val="none" w:sz="0" w:space="0" w:color="auto"/>
              </w:divBdr>
            </w:div>
            <w:div w:id="974992683">
              <w:marLeft w:val="0"/>
              <w:marRight w:val="0"/>
              <w:marTop w:val="0"/>
              <w:marBottom w:val="0"/>
              <w:divBdr>
                <w:top w:val="none" w:sz="0" w:space="0" w:color="auto"/>
                <w:left w:val="none" w:sz="0" w:space="0" w:color="auto"/>
                <w:bottom w:val="none" w:sz="0" w:space="0" w:color="auto"/>
                <w:right w:val="none" w:sz="0" w:space="0" w:color="auto"/>
              </w:divBdr>
            </w:div>
            <w:div w:id="1110126141">
              <w:marLeft w:val="0"/>
              <w:marRight w:val="0"/>
              <w:marTop w:val="0"/>
              <w:marBottom w:val="0"/>
              <w:divBdr>
                <w:top w:val="none" w:sz="0" w:space="0" w:color="auto"/>
                <w:left w:val="none" w:sz="0" w:space="0" w:color="auto"/>
                <w:bottom w:val="none" w:sz="0" w:space="0" w:color="auto"/>
                <w:right w:val="none" w:sz="0" w:space="0" w:color="auto"/>
              </w:divBdr>
            </w:div>
            <w:div w:id="1814521203">
              <w:marLeft w:val="0"/>
              <w:marRight w:val="0"/>
              <w:marTop w:val="0"/>
              <w:marBottom w:val="0"/>
              <w:divBdr>
                <w:top w:val="none" w:sz="0" w:space="0" w:color="auto"/>
                <w:left w:val="none" w:sz="0" w:space="0" w:color="auto"/>
                <w:bottom w:val="none" w:sz="0" w:space="0" w:color="auto"/>
                <w:right w:val="none" w:sz="0" w:space="0" w:color="auto"/>
              </w:divBdr>
            </w:div>
            <w:div w:id="376588748">
              <w:marLeft w:val="0"/>
              <w:marRight w:val="0"/>
              <w:marTop w:val="0"/>
              <w:marBottom w:val="0"/>
              <w:divBdr>
                <w:top w:val="none" w:sz="0" w:space="0" w:color="auto"/>
                <w:left w:val="none" w:sz="0" w:space="0" w:color="auto"/>
                <w:bottom w:val="none" w:sz="0" w:space="0" w:color="auto"/>
                <w:right w:val="none" w:sz="0" w:space="0" w:color="auto"/>
              </w:divBdr>
            </w:div>
            <w:div w:id="814952445">
              <w:marLeft w:val="0"/>
              <w:marRight w:val="0"/>
              <w:marTop w:val="0"/>
              <w:marBottom w:val="0"/>
              <w:divBdr>
                <w:top w:val="none" w:sz="0" w:space="0" w:color="auto"/>
                <w:left w:val="none" w:sz="0" w:space="0" w:color="auto"/>
                <w:bottom w:val="none" w:sz="0" w:space="0" w:color="auto"/>
                <w:right w:val="none" w:sz="0" w:space="0" w:color="auto"/>
              </w:divBdr>
            </w:div>
            <w:div w:id="426508963">
              <w:marLeft w:val="0"/>
              <w:marRight w:val="0"/>
              <w:marTop w:val="0"/>
              <w:marBottom w:val="0"/>
              <w:divBdr>
                <w:top w:val="none" w:sz="0" w:space="0" w:color="auto"/>
                <w:left w:val="none" w:sz="0" w:space="0" w:color="auto"/>
                <w:bottom w:val="none" w:sz="0" w:space="0" w:color="auto"/>
                <w:right w:val="none" w:sz="0" w:space="0" w:color="auto"/>
              </w:divBdr>
            </w:div>
            <w:div w:id="629170648">
              <w:marLeft w:val="0"/>
              <w:marRight w:val="0"/>
              <w:marTop w:val="0"/>
              <w:marBottom w:val="0"/>
              <w:divBdr>
                <w:top w:val="none" w:sz="0" w:space="0" w:color="auto"/>
                <w:left w:val="none" w:sz="0" w:space="0" w:color="auto"/>
                <w:bottom w:val="none" w:sz="0" w:space="0" w:color="auto"/>
                <w:right w:val="none" w:sz="0" w:space="0" w:color="auto"/>
              </w:divBdr>
            </w:div>
            <w:div w:id="1284384485">
              <w:marLeft w:val="0"/>
              <w:marRight w:val="0"/>
              <w:marTop w:val="0"/>
              <w:marBottom w:val="0"/>
              <w:divBdr>
                <w:top w:val="none" w:sz="0" w:space="0" w:color="auto"/>
                <w:left w:val="none" w:sz="0" w:space="0" w:color="auto"/>
                <w:bottom w:val="none" w:sz="0" w:space="0" w:color="auto"/>
                <w:right w:val="none" w:sz="0" w:space="0" w:color="auto"/>
              </w:divBdr>
            </w:div>
            <w:div w:id="550535044">
              <w:marLeft w:val="0"/>
              <w:marRight w:val="0"/>
              <w:marTop w:val="0"/>
              <w:marBottom w:val="0"/>
              <w:divBdr>
                <w:top w:val="none" w:sz="0" w:space="0" w:color="auto"/>
                <w:left w:val="none" w:sz="0" w:space="0" w:color="auto"/>
                <w:bottom w:val="none" w:sz="0" w:space="0" w:color="auto"/>
                <w:right w:val="none" w:sz="0" w:space="0" w:color="auto"/>
              </w:divBdr>
            </w:div>
            <w:div w:id="324015099">
              <w:marLeft w:val="0"/>
              <w:marRight w:val="0"/>
              <w:marTop w:val="0"/>
              <w:marBottom w:val="0"/>
              <w:divBdr>
                <w:top w:val="none" w:sz="0" w:space="0" w:color="auto"/>
                <w:left w:val="none" w:sz="0" w:space="0" w:color="auto"/>
                <w:bottom w:val="none" w:sz="0" w:space="0" w:color="auto"/>
                <w:right w:val="none" w:sz="0" w:space="0" w:color="auto"/>
              </w:divBdr>
            </w:div>
            <w:div w:id="255674344">
              <w:marLeft w:val="0"/>
              <w:marRight w:val="0"/>
              <w:marTop w:val="0"/>
              <w:marBottom w:val="0"/>
              <w:divBdr>
                <w:top w:val="none" w:sz="0" w:space="0" w:color="auto"/>
                <w:left w:val="none" w:sz="0" w:space="0" w:color="auto"/>
                <w:bottom w:val="none" w:sz="0" w:space="0" w:color="auto"/>
                <w:right w:val="none" w:sz="0" w:space="0" w:color="auto"/>
              </w:divBdr>
            </w:div>
            <w:div w:id="525220784">
              <w:marLeft w:val="0"/>
              <w:marRight w:val="0"/>
              <w:marTop w:val="0"/>
              <w:marBottom w:val="0"/>
              <w:divBdr>
                <w:top w:val="none" w:sz="0" w:space="0" w:color="auto"/>
                <w:left w:val="none" w:sz="0" w:space="0" w:color="auto"/>
                <w:bottom w:val="none" w:sz="0" w:space="0" w:color="auto"/>
                <w:right w:val="none" w:sz="0" w:space="0" w:color="auto"/>
              </w:divBdr>
            </w:div>
            <w:div w:id="1736006684">
              <w:marLeft w:val="0"/>
              <w:marRight w:val="0"/>
              <w:marTop w:val="0"/>
              <w:marBottom w:val="0"/>
              <w:divBdr>
                <w:top w:val="none" w:sz="0" w:space="0" w:color="auto"/>
                <w:left w:val="none" w:sz="0" w:space="0" w:color="auto"/>
                <w:bottom w:val="none" w:sz="0" w:space="0" w:color="auto"/>
                <w:right w:val="none" w:sz="0" w:space="0" w:color="auto"/>
              </w:divBdr>
            </w:div>
            <w:div w:id="1239753374">
              <w:marLeft w:val="0"/>
              <w:marRight w:val="0"/>
              <w:marTop w:val="0"/>
              <w:marBottom w:val="0"/>
              <w:divBdr>
                <w:top w:val="none" w:sz="0" w:space="0" w:color="auto"/>
                <w:left w:val="none" w:sz="0" w:space="0" w:color="auto"/>
                <w:bottom w:val="none" w:sz="0" w:space="0" w:color="auto"/>
                <w:right w:val="none" w:sz="0" w:space="0" w:color="auto"/>
              </w:divBdr>
            </w:div>
            <w:div w:id="718481412">
              <w:marLeft w:val="0"/>
              <w:marRight w:val="0"/>
              <w:marTop w:val="0"/>
              <w:marBottom w:val="0"/>
              <w:divBdr>
                <w:top w:val="none" w:sz="0" w:space="0" w:color="auto"/>
                <w:left w:val="none" w:sz="0" w:space="0" w:color="auto"/>
                <w:bottom w:val="none" w:sz="0" w:space="0" w:color="auto"/>
                <w:right w:val="none" w:sz="0" w:space="0" w:color="auto"/>
              </w:divBdr>
            </w:div>
            <w:div w:id="1150363845">
              <w:marLeft w:val="0"/>
              <w:marRight w:val="0"/>
              <w:marTop w:val="0"/>
              <w:marBottom w:val="0"/>
              <w:divBdr>
                <w:top w:val="none" w:sz="0" w:space="0" w:color="auto"/>
                <w:left w:val="none" w:sz="0" w:space="0" w:color="auto"/>
                <w:bottom w:val="none" w:sz="0" w:space="0" w:color="auto"/>
                <w:right w:val="none" w:sz="0" w:space="0" w:color="auto"/>
              </w:divBdr>
            </w:div>
            <w:div w:id="447744497">
              <w:marLeft w:val="0"/>
              <w:marRight w:val="0"/>
              <w:marTop w:val="0"/>
              <w:marBottom w:val="0"/>
              <w:divBdr>
                <w:top w:val="none" w:sz="0" w:space="0" w:color="auto"/>
                <w:left w:val="none" w:sz="0" w:space="0" w:color="auto"/>
                <w:bottom w:val="none" w:sz="0" w:space="0" w:color="auto"/>
                <w:right w:val="none" w:sz="0" w:space="0" w:color="auto"/>
              </w:divBdr>
            </w:div>
            <w:div w:id="2000693651">
              <w:marLeft w:val="0"/>
              <w:marRight w:val="0"/>
              <w:marTop w:val="0"/>
              <w:marBottom w:val="0"/>
              <w:divBdr>
                <w:top w:val="none" w:sz="0" w:space="0" w:color="auto"/>
                <w:left w:val="none" w:sz="0" w:space="0" w:color="auto"/>
                <w:bottom w:val="none" w:sz="0" w:space="0" w:color="auto"/>
                <w:right w:val="none" w:sz="0" w:space="0" w:color="auto"/>
              </w:divBdr>
            </w:div>
            <w:div w:id="2108038104">
              <w:marLeft w:val="0"/>
              <w:marRight w:val="0"/>
              <w:marTop w:val="0"/>
              <w:marBottom w:val="0"/>
              <w:divBdr>
                <w:top w:val="none" w:sz="0" w:space="0" w:color="auto"/>
                <w:left w:val="none" w:sz="0" w:space="0" w:color="auto"/>
                <w:bottom w:val="none" w:sz="0" w:space="0" w:color="auto"/>
                <w:right w:val="none" w:sz="0" w:space="0" w:color="auto"/>
              </w:divBdr>
            </w:div>
            <w:div w:id="807817926">
              <w:marLeft w:val="0"/>
              <w:marRight w:val="0"/>
              <w:marTop w:val="0"/>
              <w:marBottom w:val="0"/>
              <w:divBdr>
                <w:top w:val="none" w:sz="0" w:space="0" w:color="auto"/>
                <w:left w:val="none" w:sz="0" w:space="0" w:color="auto"/>
                <w:bottom w:val="none" w:sz="0" w:space="0" w:color="auto"/>
                <w:right w:val="none" w:sz="0" w:space="0" w:color="auto"/>
              </w:divBdr>
            </w:div>
            <w:div w:id="678391923">
              <w:marLeft w:val="0"/>
              <w:marRight w:val="0"/>
              <w:marTop w:val="0"/>
              <w:marBottom w:val="0"/>
              <w:divBdr>
                <w:top w:val="none" w:sz="0" w:space="0" w:color="auto"/>
                <w:left w:val="none" w:sz="0" w:space="0" w:color="auto"/>
                <w:bottom w:val="none" w:sz="0" w:space="0" w:color="auto"/>
                <w:right w:val="none" w:sz="0" w:space="0" w:color="auto"/>
              </w:divBdr>
            </w:div>
            <w:div w:id="146097030">
              <w:marLeft w:val="0"/>
              <w:marRight w:val="0"/>
              <w:marTop w:val="0"/>
              <w:marBottom w:val="0"/>
              <w:divBdr>
                <w:top w:val="none" w:sz="0" w:space="0" w:color="auto"/>
                <w:left w:val="none" w:sz="0" w:space="0" w:color="auto"/>
                <w:bottom w:val="none" w:sz="0" w:space="0" w:color="auto"/>
                <w:right w:val="none" w:sz="0" w:space="0" w:color="auto"/>
              </w:divBdr>
            </w:div>
            <w:div w:id="72626296">
              <w:marLeft w:val="0"/>
              <w:marRight w:val="0"/>
              <w:marTop w:val="0"/>
              <w:marBottom w:val="0"/>
              <w:divBdr>
                <w:top w:val="none" w:sz="0" w:space="0" w:color="auto"/>
                <w:left w:val="none" w:sz="0" w:space="0" w:color="auto"/>
                <w:bottom w:val="none" w:sz="0" w:space="0" w:color="auto"/>
                <w:right w:val="none" w:sz="0" w:space="0" w:color="auto"/>
              </w:divBdr>
            </w:div>
            <w:div w:id="2088065160">
              <w:marLeft w:val="0"/>
              <w:marRight w:val="0"/>
              <w:marTop w:val="0"/>
              <w:marBottom w:val="0"/>
              <w:divBdr>
                <w:top w:val="none" w:sz="0" w:space="0" w:color="auto"/>
                <w:left w:val="none" w:sz="0" w:space="0" w:color="auto"/>
                <w:bottom w:val="none" w:sz="0" w:space="0" w:color="auto"/>
                <w:right w:val="none" w:sz="0" w:space="0" w:color="auto"/>
              </w:divBdr>
            </w:div>
            <w:div w:id="1979534605">
              <w:marLeft w:val="0"/>
              <w:marRight w:val="0"/>
              <w:marTop w:val="0"/>
              <w:marBottom w:val="0"/>
              <w:divBdr>
                <w:top w:val="none" w:sz="0" w:space="0" w:color="auto"/>
                <w:left w:val="none" w:sz="0" w:space="0" w:color="auto"/>
                <w:bottom w:val="none" w:sz="0" w:space="0" w:color="auto"/>
                <w:right w:val="none" w:sz="0" w:space="0" w:color="auto"/>
              </w:divBdr>
            </w:div>
            <w:div w:id="322320378">
              <w:marLeft w:val="0"/>
              <w:marRight w:val="0"/>
              <w:marTop w:val="0"/>
              <w:marBottom w:val="0"/>
              <w:divBdr>
                <w:top w:val="none" w:sz="0" w:space="0" w:color="auto"/>
                <w:left w:val="none" w:sz="0" w:space="0" w:color="auto"/>
                <w:bottom w:val="none" w:sz="0" w:space="0" w:color="auto"/>
                <w:right w:val="none" w:sz="0" w:space="0" w:color="auto"/>
              </w:divBdr>
            </w:div>
            <w:div w:id="10112354">
              <w:marLeft w:val="0"/>
              <w:marRight w:val="0"/>
              <w:marTop w:val="0"/>
              <w:marBottom w:val="0"/>
              <w:divBdr>
                <w:top w:val="none" w:sz="0" w:space="0" w:color="auto"/>
                <w:left w:val="none" w:sz="0" w:space="0" w:color="auto"/>
                <w:bottom w:val="none" w:sz="0" w:space="0" w:color="auto"/>
                <w:right w:val="none" w:sz="0" w:space="0" w:color="auto"/>
              </w:divBdr>
            </w:div>
            <w:div w:id="1358309849">
              <w:marLeft w:val="0"/>
              <w:marRight w:val="0"/>
              <w:marTop w:val="0"/>
              <w:marBottom w:val="0"/>
              <w:divBdr>
                <w:top w:val="none" w:sz="0" w:space="0" w:color="auto"/>
                <w:left w:val="none" w:sz="0" w:space="0" w:color="auto"/>
                <w:bottom w:val="none" w:sz="0" w:space="0" w:color="auto"/>
                <w:right w:val="none" w:sz="0" w:space="0" w:color="auto"/>
              </w:divBdr>
            </w:div>
            <w:div w:id="202669773">
              <w:marLeft w:val="0"/>
              <w:marRight w:val="0"/>
              <w:marTop w:val="0"/>
              <w:marBottom w:val="0"/>
              <w:divBdr>
                <w:top w:val="none" w:sz="0" w:space="0" w:color="auto"/>
                <w:left w:val="none" w:sz="0" w:space="0" w:color="auto"/>
                <w:bottom w:val="none" w:sz="0" w:space="0" w:color="auto"/>
                <w:right w:val="none" w:sz="0" w:space="0" w:color="auto"/>
              </w:divBdr>
            </w:div>
            <w:div w:id="796795773">
              <w:marLeft w:val="0"/>
              <w:marRight w:val="0"/>
              <w:marTop w:val="0"/>
              <w:marBottom w:val="0"/>
              <w:divBdr>
                <w:top w:val="none" w:sz="0" w:space="0" w:color="auto"/>
                <w:left w:val="none" w:sz="0" w:space="0" w:color="auto"/>
                <w:bottom w:val="none" w:sz="0" w:space="0" w:color="auto"/>
                <w:right w:val="none" w:sz="0" w:space="0" w:color="auto"/>
              </w:divBdr>
            </w:div>
            <w:div w:id="293752230">
              <w:marLeft w:val="0"/>
              <w:marRight w:val="0"/>
              <w:marTop w:val="0"/>
              <w:marBottom w:val="0"/>
              <w:divBdr>
                <w:top w:val="none" w:sz="0" w:space="0" w:color="auto"/>
                <w:left w:val="none" w:sz="0" w:space="0" w:color="auto"/>
                <w:bottom w:val="none" w:sz="0" w:space="0" w:color="auto"/>
                <w:right w:val="none" w:sz="0" w:space="0" w:color="auto"/>
              </w:divBdr>
            </w:div>
            <w:div w:id="2042239477">
              <w:marLeft w:val="0"/>
              <w:marRight w:val="0"/>
              <w:marTop w:val="0"/>
              <w:marBottom w:val="0"/>
              <w:divBdr>
                <w:top w:val="none" w:sz="0" w:space="0" w:color="auto"/>
                <w:left w:val="none" w:sz="0" w:space="0" w:color="auto"/>
                <w:bottom w:val="none" w:sz="0" w:space="0" w:color="auto"/>
                <w:right w:val="none" w:sz="0" w:space="0" w:color="auto"/>
              </w:divBdr>
            </w:div>
            <w:div w:id="1303928115">
              <w:marLeft w:val="0"/>
              <w:marRight w:val="0"/>
              <w:marTop w:val="0"/>
              <w:marBottom w:val="0"/>
              <w:divBdr>
                <w:top w:val="none" w:sz="0" w:space="0" w:color="auto"/>
                <w:left w:val="none" w:sz="0" w:space="0" w:color="auto"/>
                <w:bottom w:val="none" w:sz="0" w:space="0" w:color="auto"/>
                <w:right w:val="none" w:sz="0" w:space="0" w:color="auto"/>
              </w:divBdr>
            </w:div>
            <w:div w:id="449713989">
              <w:marLeft w:val="0"/>
              <w:marRight w:val="0"/>
              <w:marTop w:val="0"/>
              <w:marBottom w:val="0"/>
              <w:divBdr>
                <w:top w:val="none" w:sz="0" w:space="0" w:color="auto"/>
                <w:left w:val="none" w:sz="0" w:space="0" w:color="auto"/>
                <w:bottom w:val="none" w:sz="0" w:space="0" w:color="auto"/>
                <w:right w:val="none" w:sz="0" w:space="0" w:color="auto"/>
              </w:divBdr>
            </w:div>
            <w:div w:id="918558065">
              <w:marLeft w:val="0"/>
              <w:marRight w:val="0"/>
              <w:marTop w:val="0"/>
              <w:marBottom w:val="0"/>
              <w:divBdr>
                <w:top w:val="none" w:sz="0" w:space="0" w:color="auto"/>
                <w:left w:val="none" w:sz="0" w:space="0" w:color="auto"/>
                <w:bottom w:val="none" w:sz="0" w:space="0" w:color="auto"/>
                <w:right w:val="none" w:sz="0" w:space="0" w:color="auto"/>
              </w:divBdr>
            </w:div>
            <w:div w:id="493648140">
              <w:marLeft w:val="0"/>
              <w:marRight w:val="0"/>
              <w:marTop w:val="0"/>
              <w:marBottom w:val="0"/>
              <w:divBdr>
                <w:top w:val="none" w:sz="0" w:space="0" w:color="auto"/>
                <w:left w:val="none" w:sz="0" w:space="0" w:color="auto"/>
                <w:bottom w:val="none" w:sz="0" w:space="0" w:color="auto"/>
                <w:right w:val="none" w:sz="0" w:space="0" w:color="auto"/>
              </w:divBdr>
            </w:div>
            <w:div w:id="1614365666">
              <w:marLeft w:val="0"/>
              <w:marRight w:val="0"/>
              <w:marTop w:val="0"/>
              <w:marBottom w:val="0"/>
              <w:divBdr>
                <w:top w:val="none" w:sz="0" w:space="0" w:color="auto"/>
                <w:left w:val="none" w:sz="0" w:space="0" w:color="auto"/>
                <w:bottom w:val="none" w:sz="0" w:space="0" w:color="auto"/>
                <w:right w:val="none" w:sz="0" w:space="0" w:color="auto"/>
              </w:divBdr>
            </w:div>
            <w:div w:id="1181698778">
              <w:marLeft w:val="0"/>
              <w:marRight w:val="0"/>
              <w:marTop w:val="0"/>
              <w:marBottom w:val="0"/>
              <w:divBdr>
                <w:top w:val="none" w:sz="0" w:space="0" w:color="auto"/>
                <w:left w:val="none" w:sz="0" w:space="0" w:color="auto"/>
                <w:bottom w:val="none" w:sz="0" w:space="0" w:color="auto"/>
                <w:right w:val="none" w:sz="0" w:space="0" w:color="auto"/>
              </w:divBdr>
            </w:div>
            <w:div w:id="738289794">
              <w:marLeft w:val="0"/>
              <w:marRight w:val="0"/>
              <w:marTop w:val="0"/>
              <w:marBottom w:val="0"/>
              <w:divBdr>
                <w:top w:val="none" w:sz="0" w:space="0" w:color="auto"/>
                <w:left w:val="none" w:sz="0" w:space="0" w:color="auto"/>
                <w:bottom w:val="none" w:sz="0" w:space="0" w:color="auto"/>
                <w:right w:val="none" w:sz="0" w:space="0" w:color="auto"/>
              </w:divBdr>
            </w:div>
            <w:div w:id="1994487505">
              <w:marLeft w:val="0"/>
              <w:marRight w:val="0"/>
              <w:marTop w:val="0"/>
              <w:marBottom w:val="0"/>
              <w:divBdr>
                <w:top w:val="none" w:sz="0" w:space="0" w:color="auto"/>
                <w:left w:val="none" w:sz="0" w:space="0" w:color="auto"/>
                <w:bottom w:val="none" w:sz="0" w:space="0" w:color="auto"/>
                <w:right w:val="none" w:sz="0" w:space="0" w:color="auto"/>
              </w:divBdr>
            </w:div>
            <w:div w:id="1430814472">
              <w:marLeft w:val="0"/>
              <w:marRight w:val="0"/>
              <w:marTop w:val="0"/>
              <w:marBottom w:val="0"/>
              <w:divBdr>
                <w:top w:val="none" w:sz="0" w:space="0" w:color="auto"/>
                <w:left w:val="none" w:sz="0" w:space="0" w:color="auto"/>
                <w:bottom w:val="none" w:sz="0" w:space="0" w:color="auto"/>
                <w:right w:val="none" w:sz="0" w:space="0" w:color="auto"/>
              </w:divBdr>
            </w:div>
            <w:div w:id="153647669">
              <w:marLeft w:val="0"/>
              <w:marRight w:val="0"/>
              <w:marTop w:val="0"/>
              <w:marBottom w:val="0"/>
              <w:divBdr>
                <w:top w:val="none" w:sz="0" w:space="0" w:color="auto"/>
                <w:left w:val="none" w:sz="0" w:space="0" w:color="auto"/>
                <w:bottom w:val="none" w:sz="0" w:space="0" w:color="auto"/>
                <w:right w:val="none" w:sz="0" w:space="0" w:color="auto"/>
              </w:divBdr>
            </w:div>
            <w:div w:id="2035182810">
              <w:marLeft w:val="0"/>
              <w:marRight w:val="0"/>
              <w:marTop w:val="0"/>
              <w:marBottom w:val="0"/>
              <w:divBdr>
                <w:top w:val="none" w:sz="0" w:space="0" w:color="auto"/>
                <w:left w:val="none" w:sz="0" w:space="0" w:color="auto"/>
                <w:bottom w:val="none" w:sz="0" w:space="0" w:color="auto"/>
                <w:right w:val="none" w:sz="0" w:space="0" w:color="auto"/>
              </w:divBdr>
            </w:div>
            <w:div w:id="139544197">
              <w:marLeft w:val="0"/>
              <w:marRight w:val="0"/>
              <w:marTop w:val="0"/>
              <w:marBottom w:val="0"/>
              <w:divBdr>
                <w:top w:val="none" w:sz="0" w:space="0" w:color="auto"/>
                <w:left w:val="none" w:sz="0" w:space="0" w:color="auto"/>
                <w:bottom w:val="none" w:sz="0" w:space="0" w:color="auto"/>
                <w:right w:val="none" w:sz="0" w:space="0" w:color="auto"/>
              </w:divBdr>
            </w:div>
            <w:div w:id="1986355568">
              <w:marLeft w:val="0"/>
              <w:marRight w:val="0"/>
              <w:marTop w:val="0"/>
              <w:marBottom w:val="0"/>
              <w:divBdr>
                <w:top w:val="none" w:sz="0" w:space="0" w:color="auto"/>
                <w:left w:val="none" w:sz="0" w:space="0" w:color="auto"/>
                <w:bottom w:val="none" w:sz="0" w:space="0" w:color="auto"/>
                <w:right w:val="none" w:sz="0" w:space="0" w:color="auto"/>
              </w:divBdr>
            </w:div>
            <w:div w:id="790591990">
              <w:marLeft w:val="0"/>
              <w:marRight w:val="0"/>
              <w:marTop w:val="0"/>
              <w:marBottom w:val="0"/>
              <w:divBdr>
                <w:top w:val="none" w:sz="0" w:space="0" w:color="auto"/>
                <w:left w:val="none" w:sz="0" w:space="0" w:color="auto"/>
                <w:bottom w:val="none" w:sz="0" w:space="0" w:color="auto"/>
                <w:right w:val="none" w:sz="0" w:space="0" w:color="auto"/>
              </w:divBdr>
            </w:div>
            <w:div w:id="16003062">
              <w:marLeft w:val="0"/>
              <w:marRight w:val="0"/>
              <w:marTop w:val="0"/>
              <w:marBottom w:val="0"/>
              <w:divBdr>
                <w:top w:val="none" w:sz="0" w:space="0" w:color="auto"/>
                <w:left w:val="none" w:sz="0" w:space="0" w:color="auto"/>
                <w:bottom w:val="none" w:sz="0" w:space="0" w:color="auto"/>
                <w:right w:val="none" w:sz="0" w:space="0" w:color="auto"/>
              </w:divBdr>
            </w:div>
            <w:div w:id="332148709">
              <w:marLeft w:val="0"/>
              <w:marRight w:val="0"/>
              <w:marTop w:val="0"/>
              <w:marBottom w:val="0"/>
              <w:divBdr>
                <w:top w:val="none" w:sz="0" w:space="0" w:color="auto"/>
                <w:left w:val="none" w:sz="0" w:space="0" w:color="auto"/>
                <w:bottom w:val="none" w:sz="0" w:space="0" w:color="auto"/>
                <w:right w:val="none" w:sz="0" w:space="0" w:color="auto"/>
              </w:divBdr>
            </w:div>
            <w:div w:id="1989940005">
              <w:marLeft w:val="0"/>
              <w:marRight w:val="0"/>
              <w:marTop w:val="0"/>
              <w:marBottom w:val="0"/>
              <w:divBdr>
                <w:top w:val="none" w:sz="0" w:space="0" w:color="auto"/>
                <w:left w:val="none" w:sz="0" w:space="0" w:color="auto"/>
                <w:bottom w:val="none" w:sz="0" w:space="0" w:color="auto"/>
                <w:right w:val="none" w:sz="0" w:space="0" w:color="auto"/>
              </w:divBdr>
            </w:div>
            <w:div w:id="172652529">
              <w:marLeft w:val="0"/>
              <w:marRight w:val="0"/>
              <w:marTop w:val="0"/>
              <w:marBottom w:val="0"/>
              <w:divBdr>
                <w:top w:val="none" w:sz="0" w:space="0" w:color="auto"/>
                <w:left w:val="none" w:sz="0" w:space="0" w:color="auto"/>
                <w:bottom w:val="none" w:sz="0" w:space="0" w:color="auto"/>
                <w:right w:val="none" w:sz="0" w:space="0" w:color="auto"/>
              </w:divBdr>
            </w:div>
            <w:div w:id="2138256025">
              <w:marLeft w:val="0"/>
              <w:marRight w:val="0"/>
              <w:marTop w:val="0"/>
              <w:marBottom w:val="0"/>
              <w:divBdr>
                <w:top w:val="none" w:sz="0" w:space="0" w:color="auto"/>
                <w:left w:val="none" w:sz="0" w:space="0" w:color="auto"/>
                <w:bottom w:val="none" w:sz="0" w:space="0" w:color="auto"/>
                <w:right w:val="none" w:sz="0" w:space="0" w:color="auto"/>
              </w:divBdr>
            </w:div>
            <w:div w:id="762728748">
              <w:marLeft w:val="0"/>
              <w:marRight w:val="0"/>
              <w:marTop w:val="0"/>
              <w:marBottom w:val="0"/>
              <w:divBdr>
                <w:top w:val="none" w:sz="0" w:space="0" w:color="auto"/>
                <w:left w:val="none" w:sz="0" w:space="0" w:color="auto"/>
                <w:bottom w:val="none" w:sz="0" w:space="0" w:color="auto"/>
                <w:right w:val="none" w:sz="0" w:space="0" w:color="auto"/>
              </w:divBdr>
            </w:div>
            <w:div w:id="859004460">
              <w:marLeft w:val="0"/>
              <w:marRight w:val="0"/>
              <w:marTop w:val="0"/>
              <w:marBottom w:val="0"/>
              <w:divBdr>
                <w:top w:val="none" w:sz="0" w:space="0" w:color="auto"/>
                <w:left w:val="none" w:sz="0" w:space="0" w:color="auto"/>
                <w:bottom w:val="none" w:sz="0" w:space="0" w:color="auto"/>
                <w:right w:val="none" w:sz="0" w:space="0" w:color="auto"/>
              </w:divBdr>
            </w:div>
            <w:div w:id="1698579384">
              <w:marLeft w:val="0"/>
              <w:marRight w:val="0"/>
              <w:marTop w:val="0"/>
              <w:marBottom w:val="0"/>
              <w:divBdr>
                <w:top w:val="none" w:sz="0" w:space="0" w:color="auto"/>
                <w:left w:val="none" w:sz="0" w:space="0" w:color="auto"/>
                <w:bottom w:val="none" w:sz="0" w:space="0" w:color="auto"/>
                <w:right w:val="none" w:sz="0" w:space="0" w:color="auto"/>
              </w:divBdr>
            </w:div>
            <w:div w:id="144132614">
              <w:marLeft w:val="0"/>
              <w:marRight w:val="0"/>
              <w:marTop w:val="0"/>
              <w:marBottom w:val="0"/>
              <w:divBdr>
                <w:top w:val="none" w:sz="0" w:space="0" w:color="auto"/>
                <w:left w:val="none" w:sz="0" w:space="0" w:color="auto"/>
                <w:bottom w:val="none" w:sz="0" w:space="0" w:color="auto"/>
                <w:right w:val="none" w:sz="0" w:space="0" w:color="auto"/>
              </w:divBdr>
            </w:div>
            <w:div w:id="1733196578">
              <w:marLeft w:val="0"/>
              <w:marRight w:val="0"/>
              <w:marTop w:val="0"/>
              <w:marBottom w:val="0"/>
              <w:divBdr>
                <w:top w:val="none" w:sz="0" w:space="0" w:color="auto"/>
                <w:left w:val="none" w:sz="0" w:space="0" w:color="auto"/>
                <w:bottom w:val="none" w:sz="0" w:space="0" w:color="auto"/>
                <w:right w:val="none" w:sz="0" w:space="0" w:color="auto"/>
              </w:divBdr>
            </w:div>
            <w:div w:id="1687439091">
              <w:marLeft w:val="0"/>
              <w:marRight w:val="0"/>
              <w:marTop w:val="0"/>
              <w:marBottom w:val="0"/>
              <w:divBdr>
                <w:top w:val="none" w:sz="0" w:space="0" w:color="auto"/>
                <w:left w:val="none" w:sz="0" w:space="0" w:color="auto"/>
                <w:bottom w:val="none" w:sz="0" w:space="0" w:color="auto"/>
                <w:right w:val="none" w:sz="0" w:space="0" w:color="auto"/>
              </w:divBdr>
            </w:div>
            <w:div w:id="1830708499">
              <w:marLeft w:val="0"/>
              <w:marRight w:val="0"/>
              <w:marTop w:val="0"/>
              <w:marBottom w:val="0"/>
              <w:divBdr>
                <w:top w:val="none" w:sz="0" w:space="0" w:color="auto"/>
                <w:left w:val="none" w:sz="0" w:space="0" w:color="auto"/>
                <w:bottom w:val="none" w:sz="0" w:space="0" w:color="auto"/>
                <w:right w:val="none" w:sz="0" w:space="0" w:color="auto"/>
              </w:divBdr>
            </w:div>
            <w:div w:id="822816397">
              <w:marLeft w:val="0"/>
              <w:marRight w:val="0"/>
              <w:marTop w:val="0"/>
              <w:marBottom w:val="0"/>
              <w:divBdr>
                <w:top w:val="none" w:sz="0" w:space="0" w:color="auto"/>
                <w:left w:val="none" w:sz="0" w:space="0" w:color="auto"/>
                <w:bottom w:val="none" w:sz="0" w:space="0" w:color="auto"/>
                <w:right w:val="none" w:sz="0" w:space="0" w:color="auto"/>
              </w:divBdr>
            </w:div>
            <w:div w:id="1559976812">
              <w:marLeft w:val="0"/>
              <w:marRight w:val="0"/>
              <w:marTop w:val="0"/>
              <w:marBottom w:val="0"/>
              <w:divBdr>
                <w:top w:val="none" w:sz="0" w:space="0" w:color="auto"/>
                <w:left w:val="none" w:sz="0" w:space="0" w:color="auto"/>
                <w:bottom w:val="none" w:sz="0" w:space="0" w:color="auto"/>
                <w:right w:val="none" w:sz="0" w:space="0" w:color="auto"/>
              </w:divBdr>
            </w:div>
            <w:div w:id="1839228470">
              <w:marLeft w:val="0"/>
              <w:marRight w:val="0"/>
              <w:marTop w:val="0"/>
              <w:marBottom w:val="0"/>
              <w:divBdr>
                <w:top w:val="none" w:sz="0" w:space="0" w:color="auto"/>
                <w:left w:val="none" w:sz="0" w:space="0" w:color="auto"/>
                <w:bottom w:val="none" w:sz="0" w:space="0" w:color="auto"/>
                <w:right w:val="none" w:sz="0" w:space="0" w:color="auto"/>
              </w:divBdr>
            </w:div>
            <w:div w:id="1460806934">
              <w:marLeft w:val="0"/>
              <w:marRight w:val="0"/>
              <w:marTop w:val="0"/>
              <w:marBottom w:val="0"/>
              <w:divBdr>
                <w:top w:val="none" w:sz="0" w:space="0" w:color="auto"/>
                <w:left w:val="none" w:sz="0" w:space="0" w:color="auto"/>
                <w:bottom w:val="none" w:sz="0" w:space="0" w:color="auto"/>
                <w:right w:val="none" w:sz="0" w:space="0" w:color="auto"/>
              </w:divBdr>
            </w:div>
            <w:div w:id="1353461284">
              <w:marLeft w:val="0"/>
              <w:marRight w:val="0"/>
              <w:marTop w:val="0"/>
              <w:marBottom w:val="0"/>
              <w:divBdr>
                <w:top w:val="none" w:sz="0" w:space="0" w:color="auto"/>
                <w:left w:val="none" w:sz="0" w:space="0" w:color="auto"/>
                <w:bottom w:val="none" w:sz="0" w:space="0" w:color="auto"/>
                <w:right w:val="none" w:sz="0" w:space="0" w:color="auto"/>
              </w:divBdr>
            </w:div>
            <w:div w:id="965618546">
              <w:marLeft w:val="0"/>
              <w:marRight w:val="0"/>
              <w:marTop w:val="0"/>
              <w:marBottom w:val="0"/>
              <w:divBdr>
                <w:top w:val="none" w:sz="0" w:space="0" w:color="auto"/>
                <w:left w:val="none" w:sz="0" w:space="0" w:color="auto"/>
                <w:bottom w:val="none" w:sz="0" w:space="0" w:color="auto"/>
                <w:right w:val="none" w:sz="0" w:space="0" w:color="auto"/>
              </w:divBdr>
            </w:div>
            <w:div w:id="1348478926">
              <w:marLeft w:val="0"/>
              <w:marRight w:val="0"/>
              <w:marTop w:val="0"/>
              <w:marBottom w:val="0"/>
              <w:divBdr>
                <w:top w:val="none" w:sz="0" w:space="0" w:color="auto"/>
                <w:left w:val="none" w:sz="0" w:space="0" w:color="auto"/>
                <w:bottom w:val="none" w:sz="0" w:space="0" w:color="auto"/>
                <w:right w:val="none" w:sz="0" w:space="0" w:color="auto"/>
              </w:divBdr>
            </w:div>
            <w:div w:id="645596584">
              <w:marLeft w:val="0"/>
              <w:marRight w:val="0"/>
              <w:marTop w:val="0"/>
              <w:marBottom w:val="0"/>
              <w:divBdr>
                <w:top w:val="none" w:sz="0" w:space="0" w:color="auto"/>
                <w:left w:val="none" w:sz="0" w:space="0" w:color="auto"/>
                <w:bottom w:val="none" w:sz="0" w:space="0" w:color="auto"/>
                <w:right w:val="none" w:sz="0" w:space="0" w:color="auto"/>
              </w:divBdr>
            </w:div>
            <w:div w:id="318340513">
              <w:marLeft w:val="0"/>
              <w:marRight w:val="0"/>
              <w:marTop w:val="0"/>
              <w:marBottom w:val="0"/>
              <w:divBdr>
                <w:top w:val="none" w:sz="0" w:space="0" w:color="auto"/>
                <w:left w:val="none" w:sz="0" w:space="0" w:color="auto"/>
                <w:bottom w:val="none" w:sz="0" w:space="0" w:color="auto"/>
                <w:right w:val="none" w:sz="0" w:space="0" w:color="auto"/>
              </w:divBdr>
            </w:div>
            <w:div w:id="1226994133">
              <w:marLeft w:val="0"/>
              <w:marRight w:val="0"/>
              <w:marTop w:val="0"/>
              <w:marBottom w:val="0"/>
              <w:divBdr>
                <w:top w:val="none" w:sz="0" w:space="0" w:color="auto"/>
                <w:left w:val="none" w:sz="0" w:space="0" w:color="auto"/>
                <w:bottom w:val="none" w:sz="0" w:space="0" w:color="auto"/>
                <w:right w:val="none" w:sz="0" w:space="0" w:color="auto"/>
              </w:divBdr>
            </w:div>
            <w:div w:id="264967269">
              <w:marLeft w:val="0"/>
              <w:marRight w:val="0"/>
              <w:marTop w:val="0"/>
              <w:marBottom w:val="0"/>
              <w:divBdr>
                <w:top w:val="none" w:sz="0" w:space="0" w:color="auto"/>
                <w:left w:val="none" w:sz="0" w:space="0" w:color="auto"/>
                <w:bottom w:val="none" w:sz="0" w:space="0" w:color="auto"/>
                <w:right w:val="none" w:sz="0" w:space="0" w:color="auto"/>
              </w:divBdr>
            </w:div>
            <w:div w:id="1818493990">
              <w:marLeft w:val="0"/>
              <w:marRight w:val="0"/>
              <w:marTop w:val="0"/>
              <w:marBottom w:val="0"/>
              <w:divBdr>
                <w:top w:val="none" w:sz="0" w:space="0" w:color="auto"/>
                <w:left w:val="none" w:sz="0" w:space="0" w:color="auto"/>
                <w:bottom w:val="none" w:sz="0" w:space="0" w:color="auto"/>
                <w:right w:val="none" w:sz="0" w:space="0" w:color="auto"/>
              </w:divBdr>
            </w:div>
            <w:div w:id="659576010">
              <w:marLeft w:val="0"/>
              <w:marRight w:val="0"/>
              <w:marTop w:val="0"/>
              <w:marBottom w:val="0"/>
              <w:divBdr>
                <w:top w:val="none" w:sz="0" w:space="0" w:color="auto"/>
                <w:left w:val="none" w:sz="0" w:space="0" w:color="auto"/>
                <w:bottom w:val="none" w:sz="0" w:space="0" w:color="auto"/>
                <w:right w:val="none" w:sz="0" w:space="0" w:color="auto"/>
              </w:divBdr>
            </w:div>
            <w:div w:id="1910773285">
              <w:marLeft w:val="0"/>
              <w:marRight w:val="0"/>
              <w:marTop w:val="0"/>
              <w:marBottom w:val="0"/>
              <w:divBdr>
                <w:top w:val="none" w:sz="0" w:space="0" w:color="auto"/>
                <w:left w:val="none" w:sz="0" w:space="0" w:color="auto"/>
                <w:bottom w:val="none" w:sz="0" w:space="0" w:color="auto"/>
                <w:right w:val="none" w:sz="0" w:space="0" w:color="auto"/>
              </w:divBdr>
            </w:div>
            <w:div w:id="311521097">
              <w:marLeft w:val="0"/>
              <w:marRight w:val="0"/>
              <w:marTop w:val="0"/>
              <w:marBottom w:val="0"/>
              <w:divBdr>
                <w:top w:val="none" w:sz="0" w:space="0" w:color="auto"/>
                <w:left w:val="none" w:sz="0" w:space="0" w:color="auto"/>
                <w:bottom w:val="none" w:sz="0" w:space="0" w:color="auto"/>
                <w:right w:val="none" w:sz="0" w:space="0" w:color="auto"/>
              </w:divBdr>
            </w:div>
            <w:div w:id="1590040261">
              <w:marLeft w:val="0"/>
              <w:marRight w:val="0"/>
              <w:marTop w:val="0"/>
              <w:marBottom w:val="0"/>
              <w:divBdr>
                <w:top w:val="none" w:sz="0" w:space="0" w:color="auto"/>
                <w:left w:val="none" w:sz="0" w:space="0" w:color="auto"/>
                <w:bottom w:val="none" w:sz="0" w:space="0" w:color="auto"/>
                <w:right w:val="none" w:sz="0" w:space="0" w:color="auto"/>
              </w:divBdr>
            </w:div>
            <w:div w:id="18944020">
              <w:marLeft w:val="0"/>
              <w:marRight w:val="0"/>
              <w:marTop w:val="0"/>
              <w:marBottom w:val="0"/>
              <w:divBdr>
                <w:top w:val="none" w:sz="0" w:space="0" w:color="auto"/>
                <w:left w:val="none" w:sz="0" w:space="0" w:color="auto"/>
                <w:bottom w:val="none" w:sz="0" w:space="0" w:color="auto"/>
                <w:right w:val="none" w:sz="0" w:space="0" w:color="auto"/>
              </w:divBdr>
            </w:div>
            <w:div w:id="1664628534">
              <w:marLeft w:val="0"/>
              <w:marRight w:val="0"/>
              <w:marTop w:val="0"/>
              <w:marBottom w:val="0"/>
              <w:divBdr>
                <w:top w:val="none" w:sz="0" w:space="0" w:color="auto"/>
                <w:left w:val="none" w:sz="0" w:space="0" w:color="auto"/>
                <w:bottom w:val="none" w:sz="0" w:space="0" w:color="auto"/>
                <w:right w:val="none" w:sz="0" w:space="0" w:color="auto"/>
              </w:divBdr>
            </w:div>
            <w:div w:id="766269115">
              <w:marLeft w:val="0"/>
              <w:marRight w:val="0"/>
              <w:marTop w:val="0"/>
              <w:marBottom w:val="0"/>
              <w:divBdr>
                <w:top w:val="none" w:sz="0" w:space="0" w:color="auto"/>
                <w:left w:val="none" w:sz="0" w:space="0" w:color="auto"/>
                <w:bottom w:val="none" w:sz="0" w:space="0" w:color="auto"/>
                <w:right w:val="none" w:sz="0" w:space="0" w:color="auto"/>
              </w:divBdr>
            </w:div>
            <w:div w:id="1589265093">
              <w:marLeft w:val="0"/>
              <w:marRight w:val="0"/>
              <w:marTop w:val="0"/>
              <w:marBottom w:val="0"/>
              <w:divBdr>
                <w:top w:val="none" w:sz="0" w:space="0" w:color="auto"/>
                <w:left w:val="none" w:sz="0" w:space="0" w:color="auto"/>
                <w:bottom w:val="none" w:sz="0" w:space="0" w:color="auto"/>
                <w:right w:val="none" w:sz="0" w:space="0" w:color="auto"/>
              </w:divBdr>
            </w:div>
            <w:div w:id="521942772">
              <w:marLeft w:val="0"/>
              <w:marRight w:val="0"/>
              <w:marTop w:val="0"/>
              <w:marBottom w:val="0"/>
              <w:divBdr>
                <w:top w:val="none" w:sz="0" w:space="0" w:color="auto"/>
                <w:left w:val="none" w:sz="0" w:space="0" w:color="auto"/>
                <w:bottom w:val="none" w:sz="0" w:space="0" w:color="auto"/>
                <w:right w:val="none" w:sz="0" w:space="0" w:color="auto"/>
              </w:divBdr>
            </w:div>
            <w:div w:id="1140264405">
              <w:marLeft w:val="0"/>
              <w:marRight w:val="0"/>
              <w:marTop w:val="0"/>
              <w:marBottom w:val="0"/>
              <w:divBdr>
                <w:top w:val="none" w:sz="0" w:space="0" w:color="auto"/>
                <w:left w:val="none" w:sz="0" w:space="0" w:color="auto"/>
                <w:bottom w:val="none" w:sz="0" w:space="0" w:color="auto"/>
                <w:right w:val="none" w:sz="0" w:space="0" w:color="auto"/>
              </w:divBdr>
            </w:div>
            <w:div w:id="719793692">
              <w:marLeft w:val="0"/>
              <w:marRight w:val="0"/>
              <w:marTop w:val="0"/>
              <w:marBottom w:val="0"/>
              <w:divBdr>
                <w:top w:val="none" w:sz="0" w:space="0" w:color="auto"/>
                <w:left w:val="none" w:sz="0" w:space="0" w:color="auto"/>
                <w:bottom w:val="none" w:sz="0" w:space="0" w:color="auto"/>
                <w:right w:val="none" w:sz="0" w:space="0" w:color="auto"/>
              </w:divBdr>
            </w:div>
            <w:div w:id="2067876463">
              <w:marLeft w:val="0"/>
              <w:marRight w:val="0"/>
              <w:marTop w:val="0"/>
              <w:marBottom w:val="0"/>
              <w:divBdr>
                <w:top w:val="none" w:sz="0" w:space="0" w:color="auto"/>
                <w:left w:val="none" w:sz="0" w:space="0" w:color="auto"/>
                <w:bottom w:val="none" w:sz="0" w:space="0" w:color="auto"/>
                <w:right w:val="none" w:sz="0" w:space="0" w:color="auto"/>
              </w:divBdr>
            </w:div>
            <w:div w:id="374699480">
              <w:marLeft w:val="0"/>
              <w:marRight w:val="0"/>
              <w:marTop w:val="0"/>
              <w:marBottom w:val="0"/>
              <w:divBdr>
                <w:top w:val="none" w:sz="0" w:space="0" w:color="auto"/>
                <w:left w:val="none" w:sz="0" w:space="0" w:color="auto"/>
                <w:bottom w:val="none" w:sz="0" w:space="0" w:color="auto"/>
                <w:right w:val="none" w:sz="0" w:space="0" w:color="auto"/>
              </w:divBdr>
            </w:div>
            <w:div w:id="298148634">
              <w:marLeft w:val="0"/>
              <w:marRight w:val="0"/>
              <w:marTop w:val="0"/>
              <w:marBottom w:val="0"/>
              <w:divBdr>
                <w:top w:val="none" w:sz="0" w:space="0" w:color="auto"/>
                <w:left w:val="none" w:sz="0" w:space="0" w:color="auto"/>
                <w:bottom w:val="none" w:sz="0" w:space="0" w:color="auto"/>
                <w:right w:val="none" w:sz="0" w:space="0" w:color="auto"/>
              </w:divBdr>
            </w:div>
            <w:div w:id="2019192095">
              <w:marLeft w:val="0"/>
              <w:marRight w:val="0"/>
              <w:marTop w:val="0"/>
              <w:marBottom w:val="0"/>
              <w:divBdr>
                <w:top w:val="none" w:sz="0" w:space="0" w:color="auto"/>
                <w:left w:val="none" w:sz="0" w:space="0" w:color="auto"/>
                <w:bottom w:val="none" w:sz="0" w:space="0" w:color="auto"/>
                <w:right w:val="none" w:sz="0" w:space="0" w:color="auto"/>
              </w:divBdr>
            </w:div>
            <w:div w:id="1809517684">
              <w:marLeft w:val="0"/>
              <w:marRight w:val="0"/>
              <w:marTop w:val="0"/>
              <w:marBottom w:val="0"/>
              <w:divBdr>
                <w:top w:val="none" w:sz="0" w:space="0" w:color="auto"/>
                <w:left w:val="none" w:sz="0" w:space="0" w:color="auto"/>
                <w:bottom w:val="none" w:sz="0" w:space="0" w:color="auto"/>
                <w:right w:val="none" w:sz="0" w:space="0" w:color="auto"/>
              </w:divBdr>
            </w:div>
            <w:div w:id="12685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70433">
      <w:bodyDiv w:val="1"/>
      <w:marLeft w:val="0"/>
      <w:marRight w:val="0"/>
      <w:marTop w:val="0"/>
      <w:marBottom w:val="0"/>
      <w:divBdr>
        <w:top w:val="none" w:sz="0" w:space="0" w:color="auto"/>
        <w:left w:val="none" w:sz="0" w:space="0" w:color="auto"/>
        <w:bottom w:val="none" w:sz="0" w:space="0" w:color="auto"/>
        <w:right w:val="none" w:sz="0" w:space="0" w:color="auto"/>
      </w:divBdr>
    </w:div>
    <w:div w:id="526873122">
      <w:bodyDiv w:val="1"/>
      <w:marLeft w:val="0"/>
      <w:marRight w:val="0"/>
      <w:marTop w:val="0"/>
      <w:marBottom w:val="0"/>
      <w:divBdr>
        <w:top w:val="none" w:sz="0" w:space="0" w:color="auto"/>
        <w:left w:val="none" w:sz="0" w:space="0" w:color="auto"/>
        <w:bottom w:val="none" w:sz="0" w:space="0" w:color="auto"/>
        <w:right w:val="none" w:sz="0" w:space="0" w:color="auto"/>
      </w:divBdr>
    </w:div>
    <w:div w:id="821191410">
      <w:bodyDiv w:val="1"/>
      <w:marLeft w:val="0"/>
      <w:marRight w:val="0"/>
      <w:marTop w:val="0"/>
      <w:marBottom w:val="0"/>
      <w:divBdr>
        <w:top w:val="none" w:sz="0" w:space="0" w:color="auto"/>
        <w:left w:val="none" w:sz="0" w:space="0" w:color="auto"/>
        <w:bottom w:val="none" w:sz="0" w:space="0" w:color="auto"/>
        <w:right w:val="none" w:sz="0" w:space="0" w:color="auto"/>
      </w:divBdr>
      <w:divsChild>
        <w:div w:id="800071106">
          <w:marLeft w:val="480"/>
          <w:marRight w:val="0"/>
          <w:marTop w:val="0"/>
          <w:marBottom w:val="0"/>
          <w:divBdr>
            <w:top w:val="none" w:sz="0" w:space="0" w:color="auto"/>
            <w:left w:val="none" w:sz="0" w:space="0" w:color="auto"/>
            <w:bottom w:val="none" w:sz="0" w:space="0" w:color="auto"/>
            <w:right w:val="none" w:sz="0" w:space="0" w:color="auto"/>
          </w:divBdr>
          <w:divsChild>
            <w:div w:id="69654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44256">
      <w:bodyDiv w:val="1"/>
      <w:marLeft w:val="0"/>
      <w:marRight w:val="0"/>
      <w:marTop w:val="0"/>
      <w:marBottom w:val="0"/>
      <w:divBdr>
        <w:top w:val="none" w:sz="0" w:space="0" w:color="auto"/>
        <w:left w:val="none" w:sz="0" w:space="0" w:color="auto"/>
        <w:bottom w:val="none" w:sz="0" w:space="0" w:color="auto"/>
        <w:right w:val="none" w:sz="0" w:space="0" w:color="auto"/>
      </w:divBdr>
      <w:divsChild>
        <w:div w:id="1809669449">
          <w:marLeft w:val="480"/>
          <w:marRight w:val="0"/>
          <w:marTop w:val="0"/>
          <w:marBottom w:val="0"/>
          <w:divBdr>
            <w:top w:val="none" w:sz="0" w:space="0" w:color="auto"/>
            <w:left w:val="none" w:sz="0" w:space="0" w:color="auto"/>
            <w:bottom w:val="none" w:sz="0" w:space="0" w:color="auto"/>
            <w:right w:val="none" w:sz="0" w:space="0" w:color="auto"/>
          </w:divBdr>
          <w:divsChild>
            <w:div w:id="68382251">
              <w:marLeft w:val="0"/>
              <w:marRight w:val="0"/>
              <w:marTop w:val="0"/>
              <w:marBottom w:val="0"/>
              <w:divBdr>
                <w:top w:val="none" w:sz="0" w:space="0" w:color="auto"/>
                <w:left w:val="none" w:sz="0" w:space="0" w:color="auto"/>
                <w:bottom w:val="none" w:sz="0" w:space="0" w:color="auto"/>
                <w:right w:val="none" w:sz="0" w:space="0" w:color="auto"/>
              </w:divBdr>
            </w:div>
            <w:div w:id="78717206">
              <w:marLeft w:val="0"/>
              <w:marRight w:val="0"/>
              <w:marTop w:val="0"/>
              <w:marBottom w:val="0"/>
              <w:divBdr>
                <w:top w:val="none" w:sz="0" w:space="0" w:color="auto"/>
                <w:left w:val="none" w:sz="0" w:space="0" w:color="auto"/>
                <w:bottom w:val="none" w:sz="0" w:space="0" w:color="auto"/>
                <w:right w:val="none" w:sz="0" w:space="0" w:color="auto"/>
              </w:divBdr>
            </w:div>
            <w:div w:id="88621750">
              <w:marLeft w:val="0"/>
              <w:marRight w:val="0"/>
              <w:marTop w:val="0"/>
              <w:marBottom w:val="0"/>
              <w:divBdr>
                <w:top w:val="none" w:sz="0" w:space="0" w:color="auto"/>
                <w:left w:val="none" w:sz="0" w:space="0" w:color="auto"/>
                <w:bottom w:val="none" w:sz="0" w:space="0" w:color="auto"/>
                <w:right w:val="none" w:sz="0" w:space="0" w:color="auto"/>
              </w:divBdr>
            </w:div>
            <w:div w:id="100490535">
              <w:marLeft w:val="0"/>
              <w:marRight w:val="0"/>
              <w:marTop w:val="0"/>
              <w:marBottom w:val="0"/>
              <w:divBdr>
                <w:top w:val="none" w:sz="0" w:space="0" w:color="auto"/>
                <w:left w:val="none" w:sz="0" w:space="0" w:color="auto"/>
                <w:bottom w:val="none" w:sz="0" w:space="0" w:color="auto"/>
                <w:right w:val="none" w:sz="0" w:space="0" w:color="auto"/>
              </w:divBdr>
            </w:div>
            <w:div w:id="110517341">
              <w:marLeft w:val="0"/>
              <w:marRight w:val="0"/>
              <w:marTop w:val="0"/>
              <w:marBottom w:val="0"/>
              <w:divBdr>
                <w:top w:val="none" w:sz="0" w:space="0" w:color="auto"/>
                <w:left w:val="none" w:sz="0" w:space="0" w:color="auto"/>
                <w:bottom w:val="none" w:sz="0" w:space="0" w:color="auto"/>
                <w:right w:val="none" w:sz="0" w:space="0" w:color="auto"/>
              </w:divBdr>
            </w:div>
            <w:div w:id="118568959">
              <w:marLeft w:val="0"/>
              <w:marRight w:val="0"/>
              <w:marTop w:val="0"/>
              <w:marBottom w:val="0"/>
              <w:divBdr>
                <w:top w:val="none" w:sz="0" w:space="0" w:color="auto"/>
                <w:left w:val="none" w:sz="0" w:space="0" w:color="auto"/>
                <w:bottom w:val="none" w:sz="0" w:space="0" w:color="auto"/>
                <w:right w:val="none" w:sz="0" w:space="0" w:color="auto"/>
              </w:divBdr>
            </w:div>
            <w:div w:id="122771403">
              <w:marLeft w:val="0"/>
              <w:marRight w:val="0"/>
              <w:marTop w:val="0"/>
              <w:marBottom w:val="0"/>
              <w:divBdr>
                <w:top w:val="none" w:sz="0" w:space="0" w:color="auto"/>
                <w:left w:val="none" w:sz="0" w:space="0" w:color="auto"/>
                <w:bottom w:val="none" w:sz="0" w:space="0" w:color="auto"/>
                <w:right w:val="none" w:sz="0" w:space="0" w:color="auto"/>
              </w:divBdr>
            </w:div>
            <w:div w:id="169413343">
              <w:marLeft w:val="0"/>
              <w:marRight w:val="0"/>
              <w:marTop w:val="0"/>
              <w:marBottom w:val="0"/>
              <w:divBdr>
                <w:top w:val="none" w:sz="0" w:space="0" w:color="auto"/>
                <w:left w:val="none" w:sz="0" w:space="0" w:color="auto"/>
                <w:bottom w:val="none" w:sz="0" w:space="0" w:color="auto"/>
                <w:right w:val="none" w:sz="0" w:space="0" w:color="auto"/>
              </w:divBdr>
            </w:div>
            <w:div w:id="194730798">
              <w:marLeft w:val="0"/>
              <w:marRight w:val="0"/>
              <w:marTop w:val="0"/>
              <w:marBottom w:val="0"/>
              <w:divBdr>
                <w:top w:val="none" w:sz="0" w:space="0" w:color="auto"/>
                <w:left w:val="none" w:sz="0" w:space="0" w:color="auto"/>
                <w:bottom w:val="none" w:sz="0" w:space="0" w:color="auto"/>
                <w:right w:val="none" w:sz="0" w:space="0" w:color="auto"/>
              </w:divBdr>
            </w:div>
            <w:div w:id="237911095">
              <w:marLeft w:val="0"/>
              <w:marRight w:val="0"/>
              <w:marTop w:val="0"/>
              <w:marBottom w:val="0"/>
              <w:divBdr>
                <w:top w:val="none" w:sz="0" w:space="0" w:color="auto"/>
                <w:left w:val="none" w:sz="0" w:space="0" w:color="auto"/>
                <w:bottom w:val="none" w:sz="0" w:space="0" w:color="auto"/>
                <w:right w:val="none" w:sz="0" w:space="0" w:color="auto"/>
              </w:divBdr>
            </w:div>
            <w:div w:id="239828055">
              <w:marLeft w:val="0"/>
              <w:marRight w:val="0"/>
              <w:marTop w:val="0"/>
              <w:marBottom w:val="0"/>
              <w:divBdr>
                <w:top w:val="none" w:sz="0" w:space="0" w:color="auto"/>
                <w:left w:val="none" w:sz="0" w:space="0" w:color="auto"/>
                <w:bottom w:val="none" w:sz="0" w:space="0" w:color="auto"/>
                <w:right w:val="none" w:sz="0" w:space="0" w:color="auto"/>
              </w:divBdr>
            </w:div>
            <w:div w:id="247036330">
              <w:marLeft w:val="0"/>
              <w:marRight w:val="0"/>
              <w:marTop w:val="0"/>
              <w:marBottom w:val="0"/>
              <w:divBdr>
                <w:top w:val="none" w:sz="0" w:space="0" w:color="auto"/>
                <w:left w:val="none" w:sz="0" w:space="0" w:color="auto"/>
                <w:bottom w:val="none" w:sz="0" w:space="0" w:color="auto"/>
                <w:right w:val="none" w:sz="0" w:space="0" w:color="auto"/>
              </w:divBdr>
            </w:div>
            <w:div w:id="336153065">
              <w:marLeft w:val="0"/>
              <w:marRight w:val="0"/>
              <w:marTop w:val="0"/>
              <w:marBottom w:val="0"/>
              <w:divBdr>
                <w:top w:val="none" w:sz="0" w:space="0" w:color="auto"/>
                <w:left w:val="none" w:sz="0" w:space="0" w:color="auto"/>
                <w:bottom w:val="none" w:sz="0" w:space="0" w:color="auto"/>
                <w:right w:val="none" w:sz="0" w:space="0" w:color="auto"/>
              </w:divBdr>
            </w:div>
            <w:div w:id="339938288">
              <w:marLeft w:val="0"/>
              <w:marRight w:val="0"/>
              <w:marTop w:val="0"/>
              <w:marBottom w:val="0"/>
              <w:divBdr>
                <w:top w:val="none" w:sz="0" w:space="0" w:color="auto"/>
                <w:left w:val="none" w:sz="0" w:space="0" w:color="auto"/>
                <w:bottom w:val="none" w:sz="0" w:space="0" w:color="auto"/>
                <w:right w:val="none" w:sz="0" w:space="0" w:color="auto"/>
              </w:divBdr>
            </w:div>
            <w:div w:id="350961955">
              <w:marLeft w:val="0"/>
              <w:marRight w:val="0"/>
              <w:marTop w:val="0"/>
              <w:marBottom w:val="0"/>
              <w:divBdr>
                <w:top w:val="none" w:sz="0" w:space="0" w:color="auto"/>
                <w:left w:val="none" w:sz="0" w:space="0" w:color="auto"/>
                <w:bottom w:val="none" w:sz="0" w:space="0" w:color="auto"/>
                <w:right w:val="none" w:sz="0" w:space="0" w:color="auto"/>
              </w:divBdr>
            </w:div>
            <w:div w:id="375785102">
              <w:marLeft w:val="0"/>
              <w:marRight w:val="0"/>
              <w:marTop w:val="0"/>
              <w:marBottom w:val="0"/>
              <w:divBdr>
                <w:top w:val="none" w:sz="0" w:space="0" w:color="auto"/>
                <w:left w:val="none" w:sz="0" w:space="0" w:color="auto"/>
                <w:bottom w:val="none" w:sz="0" w:space="0" w:color="auto"/>
                <w:right w:val="none" w:sz="0" w:space="0" w:color="auto"/>
              </w:divBdr>
            </w:div>
            <w:div w:id="389426359">
              <w:marLeft w:val="0"/>
              <w:marRight w:val="0"/>
              <w:marTop w:val="0"/>
              <w:marBottom w:val="0"/>
              <w:divBdr>
                <w:top w:val="none" w:sz="0" w:space="0" w:color="auto"/>
                <w:left w:val="none" w:sz="0" w:space="0" w:color="auto"/>
                <w:bottom w:val="none" w:sz="0" w:space="0" w:color="auto"/>
                <w:right w:val="none" w:sz="0" w:space="0" w:color="auto"/>
              </w:divBdr>
            </w:div>
            <w:div w:id="394281073">
              <w:marLeft w:val="0"/>
              <w:marRight w:val="0"/>
              <w:marTop w:val="0"/>
              <w:marBottom w:val="0"/>
              <w:divBdr>
                <w:top w:val="none" w:sz="0" w:space="0" w:color="auto"/>
                <w:left w:val="none" w:sz="0" w:space="0" w:color="auto"/>
                <w:bottom w:val="none" w:sz="0" w:space="0" w:color="auto"/>
                <w:right w:val="none" w:sz="0" w:space="0" w:color="auto"/>
              </w:divBdr>
            </w:div>
            <w:div w:id="395590038">
              <w:marLeft w:val="0"/>
              <w:marRight w:val="0"/>
              <w:marTop w:val="0"/>
              <w:marBottom w:val="0"/>
              <w:divBdr>
                <w:top w:val="none" w:sz="0" w:space="0" w:color="auto"/>
                <w:left w:val="none" w:sz="0" w:space="0" w:color="auto"/>
                <w:bottom w:val="none" w:sz="0" w:space="0" w:color="auto"/>
                <w:right w:val="none" w:sz="0" w:space="0" w:color="auto"/>
              </w:divBdr>
            </w:div>
            <w:div w:id="409470387">
              <w:marLeft w:val="0"/>
              <w:marRight w:val="0"/>
              <w:marTop w:val="0"/>
              <w:marBottom w:val="0"/>
              <w:divBdr>
                <w:top w:val="none" w:sz="0" w:space="0" w:color="auto"/>
                <w:left w:val="none" w:sz="0" w:space="0" w:color="auto"/>
                <w:bottom w:val="none" w:sz="0" w:space="0" w:color="auto"/>
                <w:right w:val="none" w:sz="0" w:space="0" w:color="auto"/>
              </w:divBdr>
            </w:div>
            <w:div w:id="414981900">
              <w:marLeft w:val="0"/>
              <w:marRight w:val="0"/>
              <w:marTop w:val="0"/>
              <w:marBottom w:val="0"/>
              <w:divBdr>
                <w:top w:val="none" w:sz="0" w:space="0" w:color="auto"/>
                <w:left w:val="none" w:sz="0" w:space="0" w:color="auto"/>
                <w:bottom w:val="none" w:sz="0" w:space="0" w:color="auto"/>
                <w:right w:val="none" w:sz="0" w:space="0" w:color="auto"/>
              </w:divBdr>
            </w:div>
            <w:div w:id="451290508">
              <w:marLeft w:val="0"/>
              <w:marRight w:val="0"/>
              <w:marTop w:val="0"/>
              <w:marBottom w:val="0"/>
              <w:divBdr>
                <w:top w:val="none" w:sz="0" w:space="0" w:color="auto"/>
                <w:left w:val="none" w:sz="0" w:space="0" w:color="auto"/>
                <w:bottom w:val="none" w:sz="0" w:space="0" w:color="auto"/>
                <w:right w:val="none" w:sz="0" w:space="0" w:color="auto"/>
              </w:divBdr>
            </w:div>
            <w:div w:id="471364229">
              <w:marLeft w:val="0"/>
              <w:marRight w:val="0"/>
              <w:marTop w:val="0"/>
              <w:marBottom w:val="0"/>
              <w:divBdr>
                <w:top w:val="none" w:sz="0" w:space="0" w:color="auto"/>
                <w:left w:val="none" w:sz="0" w:space="0" w:color="auto"/>
                <w:bottom w:val="none" w:sz="0" w:space="0" w:color="auto"/>
                <w:right w:val="none" w:sz="0" w:space="0" w:color="auto"/>
              </w:divBdr>
            </w:div>
            <w:div w:id="595554391">
              <w:marLeft w:val="0"/>
              <w:marRight w:val="0"/>
              <w:marTop w:val="0"/>
              <w:marBottom w:val="0"/>
              <w:divBdr>
                <w:top w:val="none" w:sz="0" w:space="0" w:color="auto"/>
                <w:left w:val="none" w:sz="0" w:space="0" w:color="auto"/>
                <w:bottom w:val="none" w:sz="0" w:space="0" w:color="auto"/>
                <w:right w:val="none" w:sz="0" w:space="0" w:color="auto"/>
              </w:divBdr>
            </w:div>
            <w:div w:id="603269363">
              <w:marLeft w:val="0"/>
              <w:marRight w:val="0"/>
              <w:marTop w:val="0"/>
              <w:marBottom w:val="0"/>
              <w:divBdr>
                <w:top w:val="none" w:sz="0" w:space="0" w:color="auto"/>
                <w:left w:val="none" w:sz="0" w:space="0" w:color="auto"/>
                <w:bottom w:val="none" w:sz="0" w:space="0" w:color="auto"/>
                <w:right w:val="none" w:sz="0" w:space="0" w:color="auto"/>
              </w:divBdr>
            </w:div>
            <w:div w:id="603463293">
              <w:marLeft w:val="0"/>
              <w:marRight w:val="0"/>
              <w:marTop w:val="0"/>
              <w:marBottom w:val="0"/>
              <w:divBdr>
                <w:top w:val="none" w:sz="0" w:space="0" w:color="auto"/>
                <w:left w:val="none" w:sz="0" w:space="0" w:color="auto"/>
                <w:bottom w:val="none" w:sz="0" w:space="0" w:color="auto"/>
                <w:right w:val="none" w:sz="0" w:space="0" w:color="auto"/>
              </w:divBdr>
            </w:div>
            <w:div w:id="647781001">
              <w:marLeft w:val="0"/>
              <w:marRight w:val="0"/>
              <w:marTop w:val="0"/>
              <w:marBottom w:val="0"/>
              <w:divBdr>
                <w:top w:val="none" w:sz="0" w:space="0" w:color="auto"/>
                <w:left w:val="none" w:sz="0" w:space="0" w:color="auto"/>
                <w:bottom w:val="none" w:sz="0" w:space="0" w:color="auto"/>
                <w:right w:val="none" w:sz="0" w:space="0" w:color="auto"/>
              </w:divBdr>
            </w:div>
            <w:div w:id="697967235">
              <w:marLeft w:val="0"/>
              <w:marRight w:val="0"/>
              <w:marTop w:val="0"/>
              <w:marBottom w:val="0"/>
              <w:divBdr>
                <w:top w:val="none" w:sz="0" w:space="0" w:color="auto"/>
                <w:left w:val="none" w:sz="0" w:space="0" w:color="auto"/>
                <w:bottom w:val="none" w:sz="0" w:space="0" w:color="auto"/>
                <w:right w:val="none" w:sz="0" w:space="0" w:color="auto"/>
              </w:divBdr>
            </w:div>
            <w:div w:id="740832456">
              <w:marLeft w:val="0"/>
              <w:marRight w:val="0"/>
              <w:marTop w:val="0"/>
              <w:marBottom w:val="0"/>
              <w:divBdr>
                <w:top w:val="none" w:sz="0" w:space="0" w:color="auto"/>
                <w:left w:val="none" w:sz="0" w:space="0" w:color="auto"/>
                <w:bottom w:val="none" w:sz="0" w:space="0" w:color="auto"/>
                <w:right w:val="none" w:sz="0" w:space="0" w:color="auto"/>
              </w:divBdr>
            </w:div>
            <w:div w:id="750347955">
              <w:marLeft w:val="0"/>
              <w:marRight w:val="0"/>
              <w:marTop w:val="0"/>
              <w:marBottom w:val="0"/>
              <w:divBdr>
                <w:top w:val="none" w:sz="0" w:space="0" w:color="auto"/>
                <w:left w:val="none" w:sz="0" w:space="0" w:color="auto"/>
                <w:bottom w:val="none" w:sz="0" w:space="0" w:color="auto"/>
                <w:right w:val="none" w:sz="0" w:space="0" w:color="auto"/>
              </w:divBdr>
            </w:div>
            <w:div w:id="752244108">
              <w:marLeft w:val="0"/>
              <w:marRight w:val="0"/>
              <w:marTop w:val="0"/>
              <w:marBottom w:val="0"/>
              <w:divBdr>
                <w:top w:val="none" w:sz="0" w:space="0" w:color="auto"/>
                <w:left w:val="none" w:sz="0" w:space="0" w:color="auto"/>
                <w:bottom w:val="none" w:sz="0" w:space="0" w:color="auto"/>
                <w:right w:val="none" w:sz="0" w:space="0" w:color="auto"/>
              </w:divBdr>
            </w:div>
            <w:div w:id="755522089">
              <w:marLeft w:val="0"/>
              <w:marRight w:val="0"/>
              <w:marTop w:val="0"/>
              <w:marBottom w:val="0"/>
              <w:divBdr>
                <w:top w:val="none" w:sz="0" w:space="0" w:color="auto"/>
                <w:left w:val="none" w:sz="0" w:space="0" w:color="auto"/>
                <w:bottom w:val="none" w:sz="0" w:space="0" w:color="auto"/>
                <w:right w:val="none" w:sz="0" w:space="0" w:color="auto"/>
              </w:divBdr>
            </w:div>
            <w:div w:id="762192594">
              <w:marLeft w:val="0"/>
              <w:marRight w:val="0"/>
              <w:marTop w:val="0"/>
              <w:marBottom w:val="0"/>
              <w:divBdr>
                <w:top w:val="none" w:sz="0" w:space="0" w:color="auto"/>
                <w:left w:val="none" w:sz="0" w:space="0" w:color="auto"/>
                <w:bottom w:val="none" w:sz="0" w:space="0" w:color="auto"/>
                <w:right w:val="none" w:sz="0" w:space="0" w:color="auto"/>
              </w:divBdr>
            </w:div>
            <w:div w:id="769357091">
              <w:marLeft w:val="0"/>
              <w:marRight w:val="0"/>
              <w:marTop w:val="0"/>
              <w:marBottom w:val="0"/>
              <w:divBdr>
                <w:top w:val="none" w:sz="0" w:space="0" w:color="auto"/>
                <w:left w:val="none" w:sz="0" w:space="0" w:color="auto"/>
                <w:bottom w:val="none" w:sz="0" w:space="0" w:color="auto"/>
                <w:right w:val="none" w:sz="0" w:space="0" w:color="auto"/>
              </w:divBdr>
            </w:div>
            <w:div w:id="808984909">
              <w:marLeft w:val="0"/>
              <w:marRight w:val="0"/>
              <w:marTop w:val="0"/>
              <w:marBottom w:val="0"/>
              <w:divBdr>
                <w:top w:val="none" w:sz="0" w:space="0" w:color="auto"/>
                <w:left w:val="none" w:sz="0" w:space="0" w:color="auto"/>
                <w:bottom w:val="none" w:sz="0" w:space="0" w:color="auto"/>
                <w:right w:val="none" w:sz="0" w:space="0" w:color="auto"/>
              </w:divBdr>
            </w:div>
            <w:div w:id="826286729">
              <w:marLeft w:val="0"/>
              <w:marRight w:val="0"/>
              <w:marTop w:val="0"/>
              <w:marBottom w:val="0"/>
              <w:divBdr>
                <w:top w:val="none" w:sz="0" w:space="0" w:color="auto"/>
                <w:left w:val="none" w:sz="0" w:space="0" w:color="auto"/>
                <w:bottom w:val="none" w:sz="0" w:space="0" w:color="auto"/>
                <w:right w:val="none" w:sz="0" w:space="0" w:color="auto"/>
              </w:divBdr>
            </w:div>
            <w:div w:id="879703407">
              <w:marLeft w:val="0"/>
              <w:marRight w:val="0"/>
              <w:marTop w:val="0"/>
              <w:marBottom w:val="0"/>
              <w:divBdr>
                <w:top w:val="none" w:sz="0" w:space="0" w:color="auto"/>
                <w:left w:val="none" w:sz="0" w:space="0" w:color="auto"/>
                <w:bottom w:val="none" w:sz="0" w:space="0" w:color="auto"/>
                <w:right w:val="none" w:sz="0" w:space="0" w:color="auto"/>
              </w:divBdr>
            </w:div>
            <w:div w:id="898131364">
              <w:marLeft w:val="0"/>
              <w:marRight w:val="0"/>
              <w:marTop w:val="0"/>
              <w:marBottom w:val="0"/>
              <w:divBdr>
                <w:top w:val="none" w:sz="0" w:space="0" w:color="auto"/>
                <w:left w:val="none" w:sz="0" w:space="0" w:color="auto"/>
                <w:bottom w:val="none" w:sz="0" w:space="0" w:color="auto"/>
                <w:right w:val="none" w:sz="0" w:space="0" w:color="auto"/>
              </w:divBdr>
            </w:div>
            <w:div w:id="905645811">
              <w:marLeft w:val="0"/>
              <w:marRight w:val="0"/>
              <w:marTop w:val="0"/>
              <w:marBottom w:val="0"/>
              <w:divBdr>
                <w:top w:val="none" w:sz="0" w:space="0" w:color="auto"/>
                <w:left w:val="none" w:sz="0" w:space="0" w:color="auto"/>
                <w:bottom w:val="none" w:sz="0" w:space="0" w:color="auto"/>
                <w:right w:val="none" w:sz="0" w:space="0" w:color="auto"/>
              </w:divBdr>
            </w:div>
            <w:div w:id="905725545">
              <w:marLeft w:val="0"/>
              <w:marRight w:val="0"/>
              <w:marTop w:val="0"/>
              <w:marBottom w:val="0"/>
              <w:divBdr>
                <w:top w:val="none" w:sz="0" w:space="0" w:color="auto"/>
                <w:left w:val="none" w:sz="0" w:space="0" w:color="auto"/>
                <w:bottom w:val="none" w:sz="0" w:space="0" w:color="auto"/>
                <w:right w:val="none" w:sz="0" w:space="0" w:color="auto"/>
              </w:divBdr>
            </w:div>
            <w:div w:id="926957918">
              <w:marLeft w:val="0"/>
              <w:marRight w:val="0"/>
              <w:marTop w:val="0"/>
              <w:marBottom w:val="0"/>
              <w:divBdr>
                <w:top w:val="none" w:sz="0" w:space="0" w:color="auto"/>
                <w:left w:val="none" w:sz="0" w:space="0" w:color="auto"/>
                <w:bottom w:val="none" w:sz="0" w:space="0" w:color="auto"/>
                <w:right w:val="none" w:sz="0" w:space="0" w:color="auto"/>
              </w:divBdr>
            </w:div>
            <w:div w:id="943148209">
              <w:marLeft w:val="0"/>
              <w:marRight w:val="0"/>
              <w:marTop w:val="0"/>
              <w:marBottom w:val="0"/>
              <w:divBdr>
                <w:top w:val="none" w:sz="0" w:space="0" w:color="auto"/>
                <w:left w:val="none" w:sz="0" w:space="0" w:color="auto"/>
                <w:bottom w:val="none" w:sz="0" w:space="0" w:color="auto"/>
                <w:right w:val="none" w:sz="0" w:space="0" w:color="auto"/>
              </w:divBdr>
            </w:div>
            <w:div w:id="952253557">
              <w:marLeft w:val="0"/>
              <w:marRight w:val="0"/>
              <w:marTop w:val="0"/>
              <w:marBottom w:val="0"/>
              <w:divBdr>
                <w:top w:val="none" w:sz="0" w:space="0" w:color="auto"/>
                <w:left w:val="none" w:sz="0" w:space="0" w:color="auto"/>
                <w:bottom w:val="none" w:sz="0" w:space="0" w:color="auto"/>
                <w:right w:val="none" w:sz="0" w:space="0" w:color="auto"/>
              </w:divBdr>
            </w:div>
            <w:div w:id="977219671">
              <w:marLeft w:val="0"/>
              <w:marRight w:val="0"/>
              <w:marTop w:val="0"/>
              <w:marBottom w:val="0"/>
              <w:divBdr>
                <w:top w:val="none" w:sz="0" w:space="0" w:color="auto"/>
                <w:left w:val="none" w:sz="0" w:space="0" w:color="auto"/>
                <w:bottom w:val="none" w:sz="0" w:space="0" w:color="auto"/>
                <w:right w:val="none" w:sz="0" w:space="0" w:color="auto"/>
              </w:divBdr>
            </w:div>
            <w:div w:id="991299491">
              <w:marLeft w:val="0"/>
              <w:marRight w:val="0"/>
              <w:marTop w:val="0"/>
              <w:marBottom w:val="0"/>
              <w:divBdr>
                <w:top w:val="none" w:sz="0" w:space="0" w:color="auto"/>
                <w:left w:val="none" w:sz="0" w:space="0" w:color="auto"/>
                <w:bottom w:val="none" w:sz="0" w:space="0" w:color="auto"/>
                <w:right w:val="none" w:sz="0" w:space="0" w:color="auto"/>
              </w:divBdr>
            </w:div>
            <w:div w:id="1010107883">
              <w:marLeft w:val="0"/>
              <w:marRight w:val="0"/>
              <w:marTop w:val="0"/>
              <w:marBottom w:val="0"/>
              <w:divBdr>
                <w:top w:val="none" w:sz="0" w:space="0" w:color="auto"/>
                <w:left w:val="none" w:sz="0" w:space="0" w:color="auto"/>
                <w:bottom w:val="none" w:sz="0" w:space="0" w:color="auto"/>
                <w:right w:val="none" w:sz="0" w:space="0" w:color="auto"/>
              </w:divBdr>
            </w:div>
            <w:div w:id="1011567709">
              <w:marLeft w:val="0"/>
              <w:marRight w:val="0"/>
              <w:marTop w:val="0"/>
              <w:marBottom w:val="0"/>
              <w:divBdr>
                <w:top w:val="none" w:sz="0" w:space="0" w:color="auto"/>
                <w:left w:val="none" w:sz="0" w:space="0" w:color="auto"/>
                <w:bottom w:val="none" w:sz="0" w:space="0" w:color="auto"/>
                <w:right w:val="none" w:sz="0" w:space="0" w:color="auto"/>
              </w:divBdr>
            </w:div>
            <w:div w:id="1050954663">
              <w:marLeft w:val="0"/>
              <w:marRight w:val="0"/>
              <w:marTop w:val="0"/>
              <w:marBottom w:val="0"/>
              <w:divBdr>
                <w:top w:val="none" w:sz="0" w:space="0" w:color="auto"/>
                <w:left w:val="none" w:sz="0" w:space="0" w:color="auto"/>
                <w:bottom w:val="none" w:sz="0" w:space="0" w:color="auto"/>
                <w:right w:val="none" w:sz="0" w:space="0" w:color="auto"/>
              </w:divBdr>
            </w:div>
            <w:div w:id="1051617042">
              <w:marLeft w:val="0"/>
              <w:marRight w:val="0"/>
              <w:marTop w:val="0"/>
              <w:marBottom w:val="0"/>
              <w:divBdr>
                <w:top w:val="none" w:sz="0" w:space="0" w:color="auto"/>
                <w:left w:val="none" w:sz="0" w:space="0" w:color="auto"/>
                <w:bottom w:val="none" w:sz="0" w:space="0" w:color="auto"/>
                <w:right w:val="none" w:sz="0" w:space="0" w:color="auto"/>
              </w:divBdr>
            </w:div>
            <w:div w:id="1179001673">
              <w:marLeft w:val="0"/>
              <w:marRight w:val="0"/>
              <w:marTop w:val="0"/>
              <w:marBottom w:val="0"/>
              <w:divBdr>
                <w:top w:val="none" w:sz="0" w:space="0" w:color="auto"/>
                <w:left w:val="none" w:sz="0" w:space="0" w:color="auto"/>
                <w:bottom w:val="none" w:sz="0" w:space="0" w:color="auto"/>
                <w:right w:val="none" w:sz="0" w:space="0" w:color="auto"/>
              </w:divBdr>
            </w:div>
            <w:div w:id="1189681877">
              <w:marLeft w:val="0"/>
              <w:marRight w:val="0"/>
              <w:marTop w:val="0"/>
              <w:marBottom w:val="0"/>
              <w:divBdr>
                <w:top w:val="none" w:sz="0" w:space="0" w:color="auto"/>
                <w:left w:val="none" w:sz="0" w:space="0" w:color="auto"/>
                <w:bottom w:val="none" w:sz="0" w:space="0" w:color="auto"/>
                <w:right w:val="none" w:sz="0" w:space="0" w:color="auto"/>
              </w:divBdr>
            </w:div>
            <w:div w:id="1202327869">
              <w:marLeft w:val="0"/>
              <w:marRight w:val="0"/>
              <w:marTop w:val="0"/>
              <w:marBottom w:val="0"/>
              <w:divBdr>
                <w:top w:val="none" w:sz="0" w:space="0" w:color="auto"/>
                <w:left w:val="none" w:sz="0" w:space="0" w:color="auto"/>
                <w:bottom w:val="none" w:sz="0" w:space="0" w:color="auto"/>
                <w:right w:val="none" w:sz="0" w:space="0" w:color="auto"/>
              </w:divBdr>
            </w:div>
            <w:div w:id="1231581175">
              <w:marLeft w:val="0"/>
              <w:marRight w:val="0"/>
              <w:marTop w:val="0"/>
              <w:marBottom w:val="0"/>
              <w:divBdr>
                <w:top w:val="none" w:sz="0" w:space="0" w:color="auto"/>
                <w:left w:val="none" w:sz="0" w:space="0" w:color="auto"/>
                <w:bottom w:val="none" w:sz="0" w:space="0" w:color="auto"/>
                <w:right w:val="none" w:sz="0" w:space="0" w:color="auto"/>
              </w:divBdr>
            </w:div>
            <w:div w:id="1265115716">
              <w:marLeft w:val="0"/>
              <w:marRight w:val="0"/>
              <w:marTop w:val="0"/>
              <w:marBottom w:val="0"/>
              <w:divBdr>
                <w:top w:val="none" w:sz="0" w:space="0" w:color="auto"/>
                <w:left w:val="none" w:sz="0" w:space="0" w:color="auto"/>
                <w:bottom w:val="none" w:sz="0" w:space="0" w:color="auto"/>
                <w:right w:val="none" w:sz="0" w:space="0" w:color="auto"/>
              </w:divBdr>
            </w:div>
            <w:div w:id="1268924642">
              <w:marLeft w:val="0"/>
              <w:marRight w:val="0"/>
              <w:marTop w:val="0"/>
              <w:marBottom w:val="0"/>
              <w:divBdr>
                <w:top w:val="none" w:sz="0" w:space="0" w:color="auto"/>
                <w:left w:val="none" w:sz="0" w:space="0" w:color="auto"/>
                <w:bottom w:val="none" w:sz="0" w:space="0" w:color="auto"/>
                <w:right w:val="none" w:sz="0" w:space="0" w:color="auto"/>
              </w:divBdr>
            </w:div>
            <w:div w:id="1308363522">
              <w:marLeft w:val="0"/>
              <w:marRight w:val="0"/>
              <w:marTop w:val="0"/>
              <w:marBottom w:val="0"/>
              <w:divBdr>
                <w:top w:val="none" w:sz="0" w:space="0" w:color="auto"/>
                <w:left w:val="none" w:sz="0" w:space="0" w:color="auto"/>
                <w:bottom w:val="none" w:sz="0" w:space="0" w:color="auto"/>
                <w:right w:val="none" w:sz="0" w:space="0" w:color="auto"/>
              </w:divBdr>
            </w:div>
            <w:div w:id="1334145917">
              <w:marLeft w:val="0"/>
              <w:marRight w:val="0"/>
              <w:marTop w:val="0"/>
              <w:marBottom w:val="0"/>
              <w:divBdr>
                <w:top w:val="none" w:sz="0" w:space="0" w:color="auto"/>
                <w:left w:val="none" w:sz="0" w:space="0" w:color="auto"/>
                <w:bottom w:val="none" w:sz="0" w:space="0" w:color="auto"/>
                <w:right w:val="none" w:sz="0" w:space="0" w:color="auto"/>
              </w:divBdr>
            </w:div>
            <w:div w:id="1347635985">
              <w:marLeft w:val="0"/>
              <w:marRight w:val="0"/>
              <w:marTop w:val="0"/>
              <w:marBottom w:val="0"/>
              <w:divBdr>
                <w:top w:val="none" w:sz="0" w:space="0" w:color="auto"/>
                <w:left w:val="none" w:sz="0" w:space="0" w:color="auto"/>
                <w:bottom w:val="none" w:sz="0" w:space="0" w:color="auto"/>
                <w:right w:val="none" w:sz="0" w:space="0" w:color="auto"/>
              </w:divBdr>
            </w:div>
            <w:div w:id="1364206439">
              <w:marLeft w:val="0"/>
              <w:marRight w:val="0"/>
              <w:marTop w:val="0"/>
              <w:marBottom w:val="0"/>
              <w:divBdr>
                <w:top w:val="none" w:sz="0" w:space="0" w:color="auto"/>
                <w:left w:val="none" w:sz="0" w:space="0" w:color="auto"/>
                <w:bottom w:val="none" w:sz="0" w:space="0" w:color="auto"/>
                <w:right w:val="none" w:sz="0" w:space="0" w:color="auto"/>
              </w:divBdr>
            </w:div>
            <w:div w:id="1369254592">
              <w:marLeft w:val="0"/>
              <w:marRight w:val="0"/>
              <w:marTop w:val="0"/>
              <w:marBottom w:val="0"/>
              <w:divBdr>
                <w:top w:val="none" w:sz="0" w:space="0" w:color="auto"/>
                <w:left w:val="none" w:sz="0" w:space="0" w:color="auto"/>
                <w:bottom w:val="none" w:sz="0" w:space="0" w:color="auto"/>
                <w:right w:val="none" w:sz="0" w:space="0" w:color="auto"/>
              </w:divBdr>
            </w:div>
            <w:div w:id="1376614197">
              <w:marLeft w:val="0"/>
              <w:marRight w:val="0"/>
              <w:marTop w:val="0"/>
              <w:marBottom w:val="0"/>
              <w:divBdr>
                <w:top w:val="none" w:sz="0" w:space="0" w:color="auto"/>
                <w:left w:val="none" w:sz="0" w:space="0" w:color="auto"/>
                <w:bottom w:val="none" w:sz="0" w:space="0" w:color="auto"/>
                <w:right w:val="none" w:sz="0" w:space="0" w:color="auto"/>
              </w:divBdr>
            </w:div>
            <w:div w:id="1377315266">
              <w:marLeft w:val="0"/>
              <w:marRight w:val="0"/>
              <w:marTop w:val="0"/>
              <w:marBottom w:val="0"/>
              <w:divBdr>
                <w:top w:val="none" w:sz="0" w:space="0" w:color="auto"/>
                <w:left w:val="none" w:sz="0" w:space="0" w:color="auto"/>
                <w:bottom w:val="none" w:sz="0" w:space="0" w:color="auto"/>
                <w:right w:val="none" w:sz="0" w:space="0" w:color="auto"/>
              </w:divBdr>
            </w:div>
            <w:div w:id="1380057803">
              <w:marLeft w:val="0"/>
              <w:marRight w:val="0"/>
              <w:marTop w:val="0"/>
              <w:marBottom w:val="0"/>
              <w:divBdr>
                <w:top w:val="none" w:sz="0" w:space="0" w:color="auto"/>
                <w:left w:val="none" w:sz="0" w:space="0" w:color="auto"/>
                <w:bottom w:val="none" w:sz="0" w:space="0" w:color="auto"/>
                <w:right w:val="none" w:sz="0" w:space="0" w:color="auto"/>
              </w:divBdr>
            </w:div>
            <w:div w:id="1388263945">
              <w:marLeft w:val="0"/>
              <w:marRight w:val="0"/>
              <w:marTop w:val="0"/>
              <w:marBottom w:val="0"/>
              <w:divBdr>
                <w:top w:val="none" w:sz="0" w:space="0" w:color="auto"/>
                <w:left w:val="none" w:sz="0" w:space="0" w:color="auto"/>
                <w:bottom w:val="none" w:sz="0" w:space="0" w:color="auto"/>
                <w:right w:val="none" w:sz="0" w:space="0" w:color="auto"/>
              </w:divBdr>
            </w:div>
            <w:div w:id="1400515681">
              <w:marLeft w:val="0"/>
              <w:marRight w:val="0"/>
              <w:marTop w:val="0"/>
              <w:marBottom w:val="0"/>
              <w:divBdr>
                <w:top w:val="none" w:sz="0" w:space="0" w:color="auto"/>
                <w:left w:val="none" w:sz="0" w:space="0" w:color="auto"/>
                <w:bottom w:val="none" w:sz="0" w:space="0" w:color="auto"/>
                <w:right w:val="none" w:sz="0" w:space="0" w:color="auto"/>
              </w:divBdr>
            </w:div>
            <w:div w:id="1451171226">
              <w:marLeft w:val="0"/>
              <w:marRight w:val="0"/>
              <w:marTop w:val="0"/>
              <w:marBottom w:val="0"/>
              <w:divBdr>
                <w:top w:val="none" w:sz="0" w:space="0" w:color="auto"/>
                <w:left w:val="none" w:sz="0" w:space="0" w:color="auto"/>
                <w:bottom w:val="none" w:sz="0" w:space="0" w:color="auto"/>
                <w:right w:val="none" w:sz="0" w:space="0" w:color="auto"/>
              </w:divBdr>
            </w:div>
            <w:div w:id="1544052032">
              <w:marLeft w:val="0"/>
              <w:marRight w:val="0"/>
              <w:marTop w:val="0"/>
              <w:marBottom w:val="0"/>
              <w:divBdr>
                <w:top w:val="none" w:sz="0" w:space="0" w:color="auto"/>
                <w:left w:val="none" w:sz="0" w:space="0" w:color="auto"/>
                <w:bottom w:val="none" w:sz="0" w:space="0" w:color="auto"/>
                <w:right w:val="none" w:sz="0" w:space="0" w:color="auto"/>
              </w:divBdr>
            </w:div>
            <w:div w:id="1549992338">
              <w:marLeft w:val="0"/>
              <w:marRight w:val="0"/>
              <w:marTop w:val="0"/>
              <w:marBottom w:val="0"/>
              <w:divBdr>
                <w:top w:val="none" w:sz="0" w:space="0" w:color="auto"/>
                <w:left w:val="none" w:sz="0" w:space="0" w:color="auto"/>
                <w:bottom w:val="none" w:sz="0" w:space="0" w:color="auto"/>
                <w:right w:val="none" w:sz="0" w:space="0" w:color="auto"/>
              </w:divBdr>
            </w:div>
            <w:div w:id="1550993487">
              <w:marLeft w:val="0"/>
              <w:marRight w:val="0"/>
              <w:marTop w:val="0"/>
              <w:marBottom w:val="0"/>
              <w:divBdr>
                <w:top w:val="none" w:sz="0" w:space="0" w:color="auto"/>
                <w:left w:val="none" w:sz="0" w:space="0" w:color="auto"/>
                <w:bottom w:val="none" w:sz="0" w:space="0" w:color="auto"/>
                <w:right w:val="none" w:sz="0" w:space="0" w:color="auto"/>
              </w:divBdr>
            </w:div>
            <w:div w:id="1551653467">
              <w:marLeft w:val="0"/>
              <w:marRight w:val="0"/>
              <w:marTop w:val="0"/>
              <w:marBottom w:val="0"/>
              <w:divBdr>
                <w:top w:val="none" w:sz="0" w:space="0" w:color="auto"/>
                <w:left w:val="none" w:sz="0" w:space="0" w:color="auto"/>
                <w:bottom w:val="none" w:sz="0" w:space="0" w:color="auto"/>
                <w:right w:val="none" w:sz="0" w:space="0" w:color="auto"/>
              </w:divBdr>
            </w:div>
            <w:div w:id="1596547627">
              <w:marLeft w:val="0"/>
              <w:marRight w:val="0"/>
              <w:marTop w:val="0"/>
              <w:marBottom w:val="0"/>
              <w:divBdr>
                <w:top w:val="none" w:sz="0" w:space="0" w:color="auto"/>
                <w:left w:val="none" w:sz="0" w:space="0" w:color="auto"/>
                <w:bottom w:val="none" w:sz="0" w:space="0" w:color="auto"/>
                <w:right w:val="none" w:sz="0" w:space="0" w:color="auto"/>
              </w:divBdr>
            </w:div>
            <w:div w:id="1599677003">
              <w:marLeft w:val="0"/>
              <w:marRight w:val="0"/>
              <w:marTop w:val="0"/>
              <w:marBottom w:val="0"/>
              <w:divBdr>
                <w:top w:val="none" w:sz="0" w:space="0" w:color="auto"/>
                <w:left w:val="none" w:sz="0" w:space="0" w:color="auto"/>
                <w:bottom w:val="none" w:sz="0" w:space="0" w:color="auto"/>
                <w:right w:val="none" w:sz="0" w:space="0" w:color="auto"/>
              </w:divBdr>
            </w:div>
            <w:div w:id="1615668187">
              <w:marLeft w:val="0"/>
              <w:marRight w:val="0"/>
              <w:marTop w:val="0"/>
              <w:marBottom w:val="0"/>
              <w:divBdr>
                <w:top w:val="none" w:sz="0" w:space="0" w:color="auto"/>
                <w:left w:val="none" w:sz="0" w:space="0" w:color="auto"/>
                <w:bottom w:val="none" w:sz="0" w:space="0" w:color="auto"/>
                <w:right w:val="none" w:sz="0" w:space="0" w:color="auto"/>
              </w:divBdr>
            </w:div>
            <w:div w:id="1623271085">
              <w:marLeft w:val="0"/>
              <w:marRight w:val="0"/>
              <w:marTop w:val="0"/>
              <w:marBottom w:val="0"/>
              <w:divBdr>
                <w:top w:val="none" w:sz="0" w:space="0" w:color="auto"/>
                <w:left w:val="none" w:sz="0" w:space="0" w:color="auto"/>
                <w:bottom w:val="none" w:sz="0" w:space="0" w:color="auto"/>
                <w:right w:val="none" w:sz="0" w:space="0" w:color="auto"/>
              </w:divBdr>
            </w:div>
            <w:div w:id="1692491415">
              <w:marLeft w:val="0"/>
              <w:marRight w:val="0"/>
              <w:marTop w:val="0"/>
              <w:marBottom w:val="0"/>
              <w:divBdr>
                <w:top w:val="none" w:sz="0" w:space="0" w:color="auto"/>
                <w:left w:val="none" w:sz="0" w:space="0" w:color="auto"/>
                <w:bottom w:val="none" w:sz="0" w:space="0" w:color="auto"/>
                <w:right w:val="none" w:sz="0" w:space="0" w:color="auto"/>
              </w:divBdr>
            </w:div>
            <w:div w:id="1733505722">
              <w:marLeft w:val="0"/>
              <w:marRight w:val="0"/>
              <w:marTop w:val="0"/>
              <w:marBottom w:val="0"/>
              <w:divBdr>
                <w:top w:val="none" w:sz="0" w:space="0" w:color="auto"/>
                <w:left w:val="none" w:sz="0" w:space="0" w:color="auto"/>
                <w:bottom w:val="none" w:sz="0" w:space="0" w:color="auto"/>
                <w:right w:val="none" w:sz="0" w:space="0" w:color="auto"/>
              </w:divBdr>
            </w:div>
            <w:div w:id="1780178584">
              <w:marLeft w:val="0"/>
              <w:marRight w:val="0"/>
              <w:marTop w:val="0"/>
              <w:marBottom w:val="0"/>
              <w:divBdr>
                <w:top w:val="none" w:sz="0" w:space="0" w:color="auto"/>
                <w:left w:val="none" w:sz="0" w:space="0" w:color="auto"/>
                <w:bottom w:val="none" w:sz="0" w:space="0" w:color="auto"/>
                <w:right w:val="none" w:sz="0" w:space="0" w:color="auto"/>
              </w:divBdr>
            </w:div>
            <w:div w:id="1784765911">
              <w:marLeft w:val="0"/>
              <w:marRight w:val="0"/>
              <w:marTop w:val="0"/>
              <w:marBottom w:val="0"/>
              <w:divBdr>
                <w:top w:val="none" w:sz="0" w:space="0" w:color="auto"/>
                <w:left w:val="none" w:sz="0" w:space="0" w:color="auto"/>
                <w:bottom w:val="none" w:sz="0" w:space="0" w:color="auto"/>
                <w:right w:val="none" w:sz="0" w:space="0" w:color="auto"/>
              </w:divBdr>
            </w:div>
            <w:div w:id="1788235351">
              <w:marLeft w:val="0"/>
              <w:marRight w:val="0"/>
              <w:marTop w:val="0"/>
              <w:marBottom w:val="0"/>
              <w:divBdr>
                <w:top w:val="none" w:sz="0" w:space="0" w:color="auto"/>
                <w:left w:val="none" w:sz="0" w:space="0" w:color="auto"/>
                <w:bottom w:val="none" w:sz="0" w:space="0" w:color="auto"/>
                <w:right w:val="none" w:sz="0" w:space="0" w:color="auto"/>
              </w:divBdr>
            </w:div>
            <w:div w:id="1790319202">
              <w:marLeft w:val="0"/>
              <w:marRight w:val="0"/>
              <w:marTop w:val="0"/>
              <w:marBottom w:val="0"/>
              <w:divBdr>
                <w:top w:val="none" w:sz="0" w:space="0" w:color="auto"/>
                <w:left w:val="none" w:sz="0" w:space="0" w:color="auto"/>
                <w:bottom w:val="none" w:sz="0" w:space="0" w:color="auto"/>
                <w:right w:val="none" w:sz="0" w:space="0" w:color="auto"/>
              </w:divBdr>
            </w:div>
            <w:div w:id="1836720691">
              <w:marLeft w:val="0"/>
              <w:marRight w:val="0"/>
              <w:marTop w:val="0"/>
              <w:marBottom w:val="0"/>
              <w:divBdr>
                <w:top w:val="none" w:sz="0" w:space="0" w:color="auto"/>
                <w:left w:val="none" w:sz="0" w:space="0" w:color="auto"/>
                <w:bottom w:val="none" w:sz="0" w:space="0" w:color="auto"/>
                <w:right w:val="none" w:sz="0" w:space="0" w:color="auto"/>
              </w:divBdr>
            </w:div>
            <w:div w:id="1848982751">
              <w:marLeft w:val="0"/>
              <w:marRight w:val="0"/>
              <w:marTop w:val="0"/>
              <w:marBottom w:val="0"/>
              <w:divBdr>
                <w:top w:val="none" w:sz="0" w:space="0" w:color="auto"/>
                <w:left w:val="none" w:sz="0" w:space="0" w:color="auto"/>
                <w:bottom w:val="none" w:sz="0" w:space="0" w:color="auto"/>
                <w:right w:val="none" w:sz="0" w:space="0" w:color="auto"/>
              </w:divBdr>
            </w:div>
            <w:div w:id="1852336249">
              <w:marLeft w:val="0"/>
              <w:marRight w:val="0"/>
              <w:marTop w:val="0"/>
              <w:marBottom w:val="0"/>
              <w:divBdr>
                <w:top w:val="none" w:sz="0" w:space="0" w:color="auto"/>
                <w:left w:val="none" w:sz="0" w:space="0" w:color="auto"/>
                <w:bottom w:val="none" w:sz="0" w:space="0" w:color="auto"/>
                <w:right w:val="none" w:sz="0" w:space="0" w:color="auto"/>
              </w:divBdr>
            </w:div>
            <w:div w:id="1854951265">
              <w:marLeft w:val="0"/>
              <w:marRight w:val="0"/>
              <w:marTop w:val="0"/>
              <w:marBottom w:val="0"/>
              <w:divBdr>
                <w:top w:val="none" w:sz="0" w:space="0" w:color="auto"/>
                <w:left w:val="none" w:sz="0" w:space="0" w:color="auto"/>
                <w:bottom w:val="none" w:sz="0" w:space="0" w:color="auto"/>
                <w:right w:val="none" w:sz="0" w:space="0" w:color="auto"/>
              </w:divBdr>
            </w:div>
            <w:div w:id="1873348744">
              <w:marLeft w:val="0"/>
              <w:marRight w:val="0"/>
              <w:marTop w:val="0"/>
              <w:marBottom w:val="0"/>
              <w:divBdr>
                <w:top w:val="none" w:sz="0" w:space="0" w:color="auto"/>
                <w:left w:val="none" w:sz="0" w:space="0" w:color="auto"/>
                <w:bottom w:val="none" w:sz="0" w:space="0" w:color="auto"/>
                <w:right w:val="none" w:sz="0" w:space="0" w:color="auto"/>
              </w:divBdr>
            </w:div>
            <w:div w:id="1882403805">
              <w:marLeft w:val="0"/>
              <w:marRight w:val="0"/>
              <w:marTop w:val="0"/>
              <w:marBottom w:val="0"/>
              <w:divBdr>
                <w:top w:val="none" w:sz="0" w:space="0" w:color="auto"/>
                <w:left w:val="none" w:sz="0" w:space="0" w:color="auto"/>
                <w:bottom w:val="none" w:sz="0" w:space="0" w:color="auto"/>
                <w:right w:val="none" w:sz="0" w:space="0" w:color="auto"/>
              </w:divBdr>
            </w:div>
            <w:div w:id="1884249554">
              <w:marLeft w:val="0"/>
              <w:marRight w:val="0"/>
              <w:marTop w:val="0"/>
              <w:marBottom w:val="0"/>
              <w:divBdr>
                <w:top w:val="none" w:sz="0" w:space="0" w:color="auto"/>
                <w:left w:val="none" w:sz="0" w:space="0" w:color="auto"/>
                <w:bottom w:val="none" w:sz="0" w:space="0" w:color="auto"/>
                <w:right w:val="none" w:sz="0" w:space="0" w:color="auto"/>
              </w:divBdr>
            </w:div>
            <w:div w:id="1897156933">
              <w:marLeft w:val="0"/>
              <w:marRight w:val="0"/>
              <w:marTop w:val="0"/>
              <w:marBottom w:val="0"/>
              <w:divBdr>
                <w:top w:val="none" w:sz="0" w:space="0" w:color="auto"/>
                <w:left w:val="none" w:sz="0" w:space="0" w:color="auto"/>
                <w:bottom w:val="none" w:sz="0" w:space="0" w:color="auto"/>
                <w:right w:val="none" w:sz="0" w:space="0" w:color="auto"/>
              </w:divBdr>
            </w:div>
            <w:div w:id="1923367747">
              <w:marLeft w:val="0"/>
              <w:marRight w:val="0"/>
              <w:marTop w:val="0"/>
              <w:marBottom w:val="0"/>
              <w:divBdr>
                <w:top w:val="none" w:sz="0" w:space="0" w:color="auto"/>
                <w:left w:val="none" w:sz="0" w:space="0" w:color="auto"/>
                <w:bottom w:val="none" w:sz="0" w:space="0" w:color="auto"/>
                <w:right w:val="none" w:sz="0" w:space="0" w:color="auto"/>
              </w:divBdr>
            </w:div>
            <w:div w:id="1927416822">
              <w:marLeft w:val="0"/>
              <w:marRight w:val="0"/>
              <w:marTop w:val="0"/>
              <w:marBottom w:val="0"/>
              <w:divBdr>
                <w:top w:val="none" w:sz="0" w:space="0" w:color="auto"/>
                <w:left w:val="none" w:sz="0" w:space="0" w:color="auto"/>
                <w:bottom w:val="none" w:sz="0" w:space="0" w:color="auto"/>
                <w:right w:val="none" w:sz="0" w:space="0" w:color="auto"/>
              </w:divBdr>
            </w:div>
            <w:div w:id="1934049578">
              <w:marLeft w:val="0"/>
              <w:marRight w:val="0"/>
              <w:marTop w:val="0"/>
              <w:marBottom w:val="0"/>
              <w:divBdr>
                <w:top w:val="none" w:sz="0" w:space="0" w:color="auto"/>
                <w:left w:val="none" w:sz="0" w:space="0" w:color="auto"/>
                <w:bottom w:val="none" w:sz="0" w:space="0" w:color="auto"/>
                <w:right w:val="none" w:sz="0" w:space="0" w:color="auto"/>
              </w:divBdr>
            </w:div>
            <w:div w:id="1934052885">
              <w:marLeft w:val="0"/>
              <w:marRight w:val="0"/>
              <w:marTop w:val="0"/>
              <w:marBottom w:val="0"/>
              <w:divBdr>
                <w:top w:val="none" w:sz="0" w:space="0" w:color="auto"/>
                <w:left w:val="none" w:sz="0" w:space="0" w:color="auto"/>
                <w:bottom w:val="none" w:sz="0" w:space="0" w:color="auto"/>
                <w:right w:val="none" w:sz="0" w:space="0" w:color="auto"/>
              </w:divBdr>
            </w:div>
            <w:div w:id="1937010769">
              <w:marLeft w:val="0"/>
              <w:marRight w:val="0"/>
              <w:marTop w:val="0"/>
              <w:marBottom w:val="0"/>
              <w:divBdr>
                <w:top w:val="none" w:sz="0" w:space="0" w:color="auto"/>
                <w:left w:val="none" w:sz="0" w:space="0" w:color="auto"/>
                <w:bottom w:val="none" w:sz="0" w:space="0" w:color="auto"/>
                <w:right w:val="none" w:sz="0" w:space="0" w:color="auto"/>
              </w:divBdr>
            </w:div>
            <w:div w:id="1979603207">
              <w:marLeft w:val="0"/>
              <w:marRight w:val="0"/>
              <w:marTop w:val="0"/>
              <w:marBottom w:val="0"/>
              <w:divBdr>
                <w:top w:val="none" w:sz="0" w:space="0" w:color="auto"/>
                <w:left w:val="none" w:sz="0" w:space="0" w:color="auto"/>
                <w:bottom w:val="none" w:sz="0" w:space="0" w:color="auto"/>
                <w:right w:val="none" w:sz="0" w:space="0" w:color="auto"/>
              </w:divBdr>
            </w:div>
            <w:div w:id="1982687764">
              <w:marLeft w:val="0"/>
              <w:marRight w:val="0"/>
              <w:marTop w:val="0"/>
              <w:marBottom w:val="0"/>
              <w:divBdr>
                <w:top w:val="none" w:sz="0" w:space="0" w:color="auto"/>
                <w:left w:val="none" w:sz="0" w:space="0" w:color="auto"/>
                <w:bottom w:val="none" w:sz="0" w:space="0" w:color="auto"/>
                <w:right w:val="none" w:sz="0" w:space="0" w:color="auto"/>
              </w:divBdr>
            </w:div>
            <w:div w:id="1998222242">
              <w:marLeft w:val="0"/>
              <w:marRight w:val="0"/>
              <w:marTop w:val="0"/>
              <w:marBottom w:val="0"/>
              <w:divBdr>
                <w:top w:val="none" w:sz="0" w:space="0" w:color="auto"/>
                <w:left w:val="none" w:sz="0" w:space="0" w:color="auto"/>
                <w:bottom w:val="none" w:sz="0" w:space="0" w:color="auto"/>
                <w:right w:val="none" w:sz="0" w:space="0" w:color="auto"/>
              </w:divBdr>
            </w:div>
            <w:div w:id="2022968867">
              <w:marLeft w:val="0"/>
              <w:marRight w:val="0"/>
              <w:marTop w:val="0"/>
              <w:marBottom w:val="0"/>
              <w:divBdr>
                <w:top w:val="none" w:sz="0" w:space="0" w:color="auto"/>
                <w:left w:val="none" w:sz="0" w:space="0" w:color="auto"/>
                <w:bottom w:val="none" w:sz="0" w:space="0" w:color="auto"/>
                <w:right w:val="none" w:sz="0" w:space="0" w:color="auto"/>
              </w:divBdr>
            </w:div>
            <w:div w:id="2050758674">
              <w:marLeft w:val="0"/>
              <w:marRight w:val="0"/>
              <w:marTop w:val="0"/>
              <w:marBottom w:val="0"/>
              <w:divBdr>
                <w:top w:val="none" w:sz="0" w:space="0" w:color="auto"/>
                <w:left w:val="none" w:sz="0" w:space="0" w:color="auto"/>
                <w:bottom w:val="none" w:sz="0" w:space="0" w:color="auto"/>
                <w:right w:val="none" w:sz="0" w:space="0" w:color="auto"/>
              </w:divBdr>
            </w:div>
            <w:div w:id="2054382300">
              <w:marLeft w:val="0"/>
              <w:marRight w:val="0"/>
              <w:marTop w:val="0"/>
              <w:marBottom w:val="0"/>
              <w:divBdr>
                <w:top w:val="none" w:sz="0" w:space="0" w:color="auto"/>
                <w:left w:val="none" w:sz="0" w:space="0" w:color="auto"/>
                <w:bottom w:val="none" w:sz="0" w:space="0" w:color="auto"/>
                <w:right w:val="none" w:sz="0" w:space="0" w:color="auto"/>
              </w:divBdr>
            </w:div>
            <w:div w:id="2059474484">
              <w:marLeft w:val="0"/>
              <w:marRight w:val="0"/>
              <w:marTop w:val="0"/>
              <w:marBottom w:val="0"/>
              <w:divBdr>
                <w:top w:val="none" w:sz="0" w:space="0" w:color="auto"/>
                <w:left w:val="none" w:sz="0" w:space="0" w:color="auto"/>
                <w:bottom w:val="none" w:sz="0" w:space="0" w:color="auto"/>
                <w:right w:val="none" w:sz="0" w:space="0" w:color="auto"/>
              </w:divBdr>
            </w:div>
            <w:div w:id="2091736346">
              <w:marLeft w:val="0"/>
              <w:marRight w:val="0"/>
              <w:marTop w:val="0"/>
              <w:marBottom w:val="0"/>
              <w:divBdr>
                <w:top w:val="none" w:sz="0" w:space="0" w:color="auto"/>
                <w:left w:val="none" w:sz="0" w:space="0" w:color="auto"/>
                <w:bottom w:val="none" w:sz="0" w:space="0" w:color="auto"/>
                <w:right w:val="none" w:sz="0" w:space="0" w:color="auto"/>
              </w:divBdr>
            </w:div>
            <w:div w:id="2100517340">
              <w:marLeft w:val="0"/>
              <w:marRight w:val="0"/>
              <w:marTop w:val="0"/>
              <w:marBottom w:val="0"/>
              <w:divBdr>
                <w:top w:val="none" w:sz="0" w:space="0" w:color="auto"/>
                <w:left w:val="none" w:sz="0" w:space="0" w:color="auto"/>
                <w:bottom w:val="none" w:sz="0" w:space="0" w:color="auto"/>
                <w:right w:val="none" w:sz="0" w:space="0" w:color="auto"/>
              </w:divBdr>
            </w:div>
            <w:div w:id="213359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90490">
      <w:bodyDiv w:val="1"/>
      <w:marLeft w:val="0"/>
      <w:marRight w:val="0"/>
      <w:marTop w:val="0"/>
      <w:marBottom w:val="0"/>
      <w:divBdr>
        <w:top w:val="none" w:sz="0" w:space="0" w:color="auto"/>
        <w:left w:val="none" w:sz="0" w:space="0" w:color="auto"/>
        <w:bottom w:val="none" w:sz="0" w:space="0" w:color="auto"/>
        <w:right w:val="none" w:sz="0" w:space="0" w:color="auto"/>
      </w:divBdr>
      <w:divsChild>
        <w:div w:id="1297834009">
          <w:marLeft w:val="480"/>
          <w:marRight w:val="0"/>
          <w:marTop w:val="0"/>
          <w:marBottom w:val="0"/>
          <w:divBdr>
            <w:top w:val="none" w:sz="0" w:space="0" w:color="auto"/>
            <w:left w:val="none" w:sz="0" w:space="0" w:color="auto"/>
            <w:bottom w:val="none" w:sz="0" w:space="0" w:color="auto"/>
            <w:right w:val="none" w:sz="0" w:space="0" w:color="auto"/>
          </w:divBdr>
          <w:divsChild>
            <w:div w:id="404690397">
              <w:marLeft w:val="0"/>
              <w:marRight w:val="0"/>
              <w:marTop w:val="0"/>
              <w:marBottom w:val="0"/>
              <w:divBdr>
                <w:top w:val="none" w:sz="0" w:space="0" w:color="auto"/>
                <w:left w:val="none" w:sz="0" w:space="0" w:color="auto"/>
                <w:bottom w:val="none" w:sz="0" w:space="0" w:color="auto"/>
                <w:right w:val="none" w:sz="0" w:space="0" w:color="auto"/>
              </w:divBdr>
            </w:div>
            <w:div w:id="1153451734">
              <w:marLeft w:val="0"/>
              <w:marRight w:val="0"/>
              <w:marTop w:val="0"/>
              <w:marBottom w:val="0"/>
              <w:divBdr>
                <w:top w:val="none" w:sz="0" w:space="0" w:color="auto"/>
                <w:left w:val="none" w:sz="0" w:space="0" w:color="auto"/>
                <w:bottom w:val="none" w:sz="0" w:space="0" w:color="auto"/>
                <w:right w:val="none" w:sz="0" w:space="0" w:color="auto"/>
              </w:divBdr>
            </w:div>
            <w:div w:id="585843551">
              <w:marLeft w:val="0"/>
              <w:marRight w:val="0"/>
              <w:marTop w:val="0"/>
              <w:marBottom w:val="0"/>
              <w:divBdr>
                <w:top w:val="none" w:sz="0" w:space="0" w:color="auto"/>
                <w:left w:val="none" w:sz="0" w:space="0" w:color="auto"/>
                <w:bottom w:val="none" w:sz="0" w:space="0" w:color="auto"/>
                <w:right w:val="none" w:sz="0" w:space="0" w:color="auto"/>
              </w:divBdr>
            </w:div>
            <w:div w:id="948514132">
              <w:marLeft w:val="0"/>
              <w:marRight w:val="0"/>
              <w:marTop w:val="0"/>
              <w:marBottom w:val="0"/>
              <w:divBdr>
                <w:top w:val="none" w:sz="0" w:space="0" w:color="auto"/>
                <w:left w:val="none" w:sz="0" w:space="0" w:color="auto"/>
                <w:bottom w:val="none" w:sz="0" w:space="0" w:color="auto"/>
                <w:right w:val="none" w:sz="0" w:space="0" w:color="auto"/>
              </w:divBdr>
            </w:div>
            <w:div w:id="1922105566">
              <w:marLeft w:val="0"/>
              <w:marRight w:val="0"/>
              <w:marTop w:val="0"/>
              <w:marBottom w:val="0"/>
              <w:divBdr>
                <w:top w:val="none" w:sz="0" w:space="0" w:color="auto"/>
                <w:left w:val="none" w:sz="0" w:space="0" w:color="auto"/>
                <w:bottom w:val="none" w:sz="0" w:space="0" w:color="auto"/>
                <w:right w:val="none" w:sz="0" w:space="0" w:color="auto"/>
              </w:divBdr>
            </w:div>
            <w:div w:id="1249921044">
              <w:marLeft w:val="0"/>
              <w:marRight w:val="0"/>
              <w:marTop w:val="0"/>
              <w:marBottom w:val="0"/>
              <w:divBdr>
                <w:top w:val="none" w:sz="0" w:space="0" w:color="auto"/>
                <w:left w:val="none" w:sz="0" w:space="0" w:color="auto"/>
                <w:bottom w:val="none" w:sz="0" w:space="0" w:color="auto"/>
                <w:right w:val="none" w:sz="0" w:space="0" w:color="auto"/>
              </w:divBdr>
            </w:div>
            <w:div w:id="1309475553">
              <w:marLeft w:val="0"/>
              <w:marRight w:val="0"/>
              <w:marTop w:val="0"/>
              <w:marBottom w:val="0"/>
              <w:divBdr>
                <w:top w:val="none" w:sz="0" w:space="0" w:color="auto"/>
                <w:left w:val="none" w:sz="0" w:space="0" w:color="auto"/>
                <w:bottom w:val="none" w:sz="0" w:space="0" w:color="auto"/>
                <w:right w:val="none" w:sz="0" w:space="0" w:color="auto"/>
              </w:divBdr>
            </w:div>
            <w:div w:id="181433876">
              <w:marLeft w:val="0"/>
              <w:marRight w:val="0"/>
              <w:marTop w:val="0"/>
              <w:marBottom w:val="0"/>
              <w:divBdr>
                <w:top w:val="none" w:sz="0" w:space="0" w:color="auto"/>
                <w:left w:val="none" w:sz="0" w:space="0" w:color="auto"/>
                <w:bottom w:val="none" w:sz="0" w:space="0" w:color="auto"/>
                <w:right w:val="none" w:sz="0" w:space="0" w:color="auto"/>
              </w:divBdr>
            </w:div>
            <w:div w:id="344553269">
              <w:marLeft w:val="0"/>
              <w:marRight w:val="0"/>
              <w:marTop w:val="0"/>
              <w:marBottom w:val="0"/>
              <w:divBdr>
                <w:top w:val="none" w:sz="0" w:space="0" w:color="auto"/>
                <w:left w:val="none" w:sz="0" w:space="0" w:color="auto"/>
                <w:bottom w:val="none" w:sz="0" w:space="0" w:color="auto"/>
                <w:right w:val="none" w:sz="0" w:space="0" w:color="auto"/>
              </w:divBdr>
            </w:div>
            <w:div w:id="1631402838">
              <w:marLeft w:val="0"/>
              <w:marRight w:val="0"/>
              <w:marTop w:val="0"/>
              <w:marBottom w:val="0"/>
              <w:divBdr>
                <w:top w:val="none" w:sz="0" w:space="0" w:color="auto"/>
                <w:left w:val="none" w:sz="0" w:space="0" w:color="auto"/>
                <w:bottom w:val="none" w:sz="0" w:space="0" w:color="auto"/>
                <w:right w:val="none" w:sz="0" w:space="0" w:color="auto"/>
              </w:divBdr>
            </w:div>
            <w:div w:id="2004045340">
              <w:marLeft w:val="0"/>
              <w:marRight w:val="0"/>
              <w:marTop w:val="0"/>
              <w:marBottom w:val="0"/>
              <w:divBdr>
                <w:top w:val="none" w:sz="0" w:space="0" w:color="auto"/>
                <w:left w:val="none" w:sz="0" w:space="0" w:color="auto"/>
                <w:bottom w:val="none" w:sz="0" w:space="0" w:color="auto"/>
                <w:right w:val="none" w:sz="0" w:space="0" w:color="auto"/>
              </w:divBdr>
            </w:div>
            <w:div w:id="872764384">
              <w:marLeft w:val="0"/>
              <w:marRight w:val="0"/>
              <w:marTop w:val="0"/>
              <w:marBottom w:val="0"/>
              <w:divBdr>
                <w:top w:val="none" w:sz="0" w:space="0" w:color="auto"/>
                <w:left w:val="none" w:sz="0" w:space="0" w:color="auto"/>
                <w:bottom w:val="none" w:sz="0" w:space="0" w:color="auto"/>
                <w:right w:val="none" w:sz="0" w:space="0" w:color="auto"/>
              </w:divBdr>
            </w:div>
            <w:div w:id="1810052981">
              <w:marLeft w:val="0"/>
              <w:marRight w:val="0"/>
              <w:marTop w:val="0"/>
              <w:marBottom w:val="0"/>
              <w:divBdr>
                <w:top w:val="none" w:sz="0" w:space="0" w:color="auto"/>
                <w:left w:val="none" w:sz="0" w:space="0" w:color="auto"/>
                <w:bottom w:val="none" w:sz="0" w:space="0" w:color="auto"/>
                <w:right w:val="none" w:sz="0" w:space="0" w:color="auto"/>
              </w:divBdr>
            </w:div>
            <w:div w:id="749624050">
              <w:marLeft w:val="0"/>
              <w:marRight w:val="0"/>
              <w:marTop w:val="0"/>
              <w:marBottom w:val="0"/>
              <w:divBdr>
                <w:top w:val="none" w:sz="0" w:space="0" w:color="auto"/>
                <w:left w:val="none" w:sz="0" w:space="0" w:color="auto"/>
                <w:bottom w:val="none" w:sz="0" w:space="0" w:color="auto"/>
                <w:right w:val="none" w:sz="0" w:space="0" w:color="auto"/>
              </w:divBdr>
            </w:div>
            <w:div w:id="428430709">
              <w:marLeft w:val="0"/>
              <w:marRight w:val="0"/>
              <w:marTop w:val="0"/>
              <w:marBottom w:val="0"/>
              <w:divBdr>
                <w:top w:val="none" w:sz="0" w:space="0" w:color="auto"/>
                <w:left w:val="none" w:sz="0" w:space="0" w:color="auto"/>
                <w:bottom w:val="none" w:sz="0" w:space="0" w:color="auto"/>
                <w:right w:val="none" w:sz="0" w:space="0" w:color="auto"/>
              </w:divBdr>
            </w:div>
            <w:div w:id="202404082">
              <w:marLeft w:val="0"/>
              <w:marRight w:val="0"/>
              <w:marTop w:val="0"/>
              <w:marBottom w:val="0"/>
              <w:divBdr>
                <w:top w:val="none" w:sz="0" w:space="0" w:color="auto"/>
                <w:left w:val="none" w:sz="0" w:space="0" w:color="auto"/>
                <w:bottom w:val="none" w:sz="0" w:space="0" w:color="auto"/>
                <w:right w:val="none" w:sz="0" w:space="0" w:color="auto"/>
              </w:divBdr>
            </w:div>
            <w:div w:id="795682696">
              <w:marLeft w:val="0"/>
              <w:marRight w:val="0"/>
              <w:marTop w:val="0"/>
              <w:marBottom w:val="0"/>
              <w:divBdr>
                <w:top w:val="none" w:sz="0" w:space="0" w:color="auto"/>
                <w:left w:val="none" w:sz="0" w:space="0" w:color="auto"/>
                <w:bottom w:val="none" w:sz="0" w:space="0" w:color="auto"/>
                <w:right w:val="none" w:sz="0" w:space="0" w:color="auto"/>
              </w:divBdr>
            </w:div>
            <w:div w:id="808477175">
              <w:marLeft w:val="0"/>
              <w:marRight w:val="0"/>
              <w:marTop w:val="0"/>
              <w:marBottom w:val="0"/>
              <w:divBdr>
                <w:top w:val="none" w:sz="0" w:space="0" w:color="auto"/>
                <w:left w:val="none" w:sz="0" w:space="0" w:color="auto"/>
                <w:bottom w:val="none" w:sz="0" w:space="0" w:color="auto"/>
                <w:right w:val="none" w:sz="0" w:space="0" w:color="auto"/>
              </w:divBdr>
            </w:div>
            <w:div w:id="1991639158">
              <w:marLeft w:val="0"/>
              <w:marRight w:val="0"/>
              <w:marTop w:val="0"/>
              <w:marBottom w:val="0"/>
              <w:divBdr>
                <w:top w:val="none" w:sz="0" w:space="0" w:color="auto"/>
                <w:left w:val="none" w:sz="0" w:space="0" w:color="auto"/>
                <w:bottom w:val="none" w:sz="0" w:space="0" w:color="auto"/>
                <w:right w:val="none" w:sz="0" w:space="0" w:color="auto"/>
              </w:divBdr>
            </w:div>
            <w:div w:id="1104037260">
              <w:marLeft w:val="0"/>
              <w:marRight w:val="0"/>
              <w:marTop w:val="0"/>
              <w:marBottom w:val="0"/>
              <w:divBdr>
                <w:top w:val="none" w:sz="0" w:space="0" w:color="auto"/>
                <w:left w:val="none" w:sz="0" w:space="0" w:color="auto"/>
                <w:bottom w:val="none" w:sz="0" w:space="0" w:color="auto"/>
                <w:right w:val="none" w:sz="0" w:space="0" w:color="auto"/>
              </w:divBdr>
            </w:div>
            <w:div w:id="753088582">
              <w:marLeft w:val="0"/>
              <w:marRight w:val="0"/>
              <w:marTop w:val="0"/>
              <w:marBottom w:val="0"/>
              <w:divBdr>
                <w:top w:val="none" w:sz="0" w:space="0" w:color="auto"/>
                <w:left w:val="none" w:sz="0" w:space="0" w:color="auto"/>
                <w:bottom w:val="none" w:sz="0" w:space="0" w:color="auto"/>
                <w:right w:val="none" w:sz="0" w:space="0" w:color="auto"/>
              </w:divBdr>
            </w:div>
            <w:div w:id="1836338851">
              <w:marLeft w:val="0"/>
              <w:marRight w:val="0"/>
              <w:marTop w:val="0"/>
              <w:marBottom w:val="0"/>
              <w:divBdr>
                <w:top w:val="none" w:sz="0" w:space="0" w:color="auto"/>
                <w:left w:val="none" w:sz="0" w:space="0" w:color="auto"/>
                <w:bottom w:val="none" w:sz="0" w:space="0" w:color="auto"/>
                <w:right w:val="none" w:sz="0" w:space="0" w:color="auto"/>
              </w:divBdr>
            </w:div>
            <w:div w:id="1481538786">
              <w:marLeft w:val="0"/>
              <w:marRight w:val="0"/>
              <w:marTop w:val="0"/>
              <w:marBottom w:val="0"/>
              <w:divBdr>
                <w:top w:val="none" w:sz="0" w:space="0" w:color="auto"/>
                <w:left w:val="none" w:sz="0" w:space="0" w:color="auto"/>
                <w:bottom w:val="none" w:sz="0" w:space="0" w:color="auto"/>
                <w:right w:val="none" w:sz="0" w:space="0" w:color="auto"/>
              </w:divBdr>
            </w:div>
            <w:div w:id="501435636">
              <w:marLeft w:val="0"/>
              <w:marRight w:val="0"/>
              <w:marTop w:val="0"/>
              <w:marBottom w:val="0"/>
              <w:divBdr>
                <w:top w:val="none" w:sz="0" w:space="0" w:color="auto"/>
                <w:left w:val="none" w:sz="0" w:space="0" w:color="auto"/>
                <w:bottom w:val="none" w:sz="0" w:space="0" w:color="auto"/>
                <w:right w:val="none" w:sz="0" w:space="0" w:color="auto"/>
              </w:divBdr>
            </w:div>
            <w:div w:id="1506162536">
              <w:marLeft w:val="0"/>
              <w:marRight w:val="0"/>
              <w:marTop w:val="0"/>
              <w:marBottom w:val="0"/>
              <w:divBdr>
                <w:top w:val="none" w:sz="0" w:space="0" w:color="auto"/>
                <w:left w:val="none" w:sz="0" w:space="0" w:color="auto"/>
                <w:bottom w:val="none" w:sz="0" w:space="0" w:color="auto"/>
                <w:right w:val="none" w:sz="0" w:space="0" w:color="auto"/>
              </w:divBdr>
            </w:div>
            <w:div w:id="974523532">
              <w:marLeft w:val="0"/>
              <w:marRight w:val="0"/>
              <w:marTop w:val="0"/>
              <w:marBottom w:val="0"/>
              <w:divBdr>
                <w:top w:val="none" w:sz="0" w:space="0" w:color="auto"/>
                <w:left w:val="none" w:sz="0" w:space="0" w:color="auto"/>
                <w:bottom w:val="none" w:sz="0" w:space="0" w:color="auto"/>
                <w:right w:val="none" w:sz="0" w:space="0" w:color="auto"/>
              </w:divBdr>
            </w:div>
            <w:div w:id="1881088545">
              <w:marLeft w:val="0"/>
              <w:marRight w:val="0"/>
              <w:marTop w:val="0"/>
              <w:marBottom w:val="0"/>
              <w:divBdr>
                <w:top w:val="none" w:sz="0" w:space="0" w:color="auto"/>
                <w:left w:val="none" w:sz="0" w:space="0" w:color="auto"/>
                <w:bottom w:val="none" w:sz="0" w:space="0" w:color="auto"/>
                <w:right w:val="none" w:sz="0" w:space="0" w:color="auto"/>
              </w:divBdr>
            </w:div>
            <w:div w:id="1730226083">
              <w:marLeft w:val="0"/>
              <w:marRight w:val="0"/>
              <w:marTop w:val="0"/>
              <w:marBottom w:val="0"/>
              <w:divBdr>
                <w:top w:val="none" w:sz="0" w:space="0" w:color="auto"/>
                <w:left w:val="none" w:sz="0" w:space="0" w:color="auto"/>
                <w:bottom w:val="none" w:sz="0" w:space="0" w:color="auto"/>
                <w:right w:val="none" w:sz="0" w:space="0" w:color="auto"/>
              </w:divBdr>
            </w:div>
            <w:div w:id="553466454">
              <w:marLeft w:val="0"/>
              <w:marRight w:val="0"/>
              <w:marTop w:val="0"/>
              <w:marBottom w:val="0"/>
              <w:divBdr>
                <w:top w:val="none" w:sz="0" w:space="0" w:color="auto"/>
                <w:left w:val="none" w:sz="0" w:space="0" w:color="auto"/>
                <w:bottom w:val="none" w:sz="0" w:space="0" w:color="auto"/>
                <w:right w:val="none" w:sz="0" w:space="0" w:color="auto"/>
              </w:divBdr>
            </w:div>
            <w:div w:id="326908789">
              <w:marLeft w:val="0"/>
              <w:marRight w:val="0"/>
              <w:marTop w:val="0"/>
              <w:marBottom w:val="0"/>
              <w:divBdr>
                <w:top w:val="none" w:sz="0" w:space="0" w:color="auto"/>
                <w:left w:val="none" w:sz="0" w:space="0" w:color="auto"/>
                <w:bottom w:val="none" w:sz="0" w:space="0" w:color="auto"/>
                <w:right w:val="none" w:sz="0" w:space="0" w:color="auto"/>
              </w:divBdr>
            </w:div>
            <w:div w:id="368457462">
              <w:marLeft w:val="0"/>
              <w:marRight w:val="0"/>
              <w:marTop w:val="0"/>
              <w:marBottom w:val="0"/>
              <w:divBdr>
                <w:top w:val="none" w:sz="0" w:space="0" w:color="auto"/>
                <w:left w:val="none" w:sz="0" w:space="0" w:color="auto"/>
                <w:bottom w:val="none" w:sz="0" w:space="0" w:color="auto"/>
                <w:right w:val="none" w:sz="0" w:space="0" w:color="auto"/>
              </w:divBdr>
            </w:div>
            <w:div w:id="514929655">
              <w:marLeft w:val="0"/>
              <w:marRight w:val="0"/>
              <w:marTop w:val="0"/>
              <w:marBottom w:val="0"/>
              <w:divBdr>
                <w:top w:val="none" w:sz="0" w:space="0" w:color="auto"/>
                <w:left w:val="none" w:sz="0" w:space="0" w:color="auto"/>
                <w:bottom w:val="none" w:sz="0" w:space="0" w:color="auto"/>
                <w:right w:val="none" w:sz="0" w:space="0" w:color="auto"/>
              </w:divBdr>
            </w:div>
            <w:div w:id="439227635">
              <w:marLeft w:val="0"/>
              <w:marRight w:val="0"/>
              <w:marTop w:val="0"/>
              <w:marBottom w:val="0"/>
              <w:divBdr>
                <w:top w:val="none" w:sz="0" w:space="0" w:color="auto"/>
                <w:left w:val="none" w:sz="0" w:space="0" w:color="auto"/>
                <w:bottom w:val="none" w:sz="0" w:space="0" w:color="auto"/>
                <w:right w:val="none" w:sz="0" w:space="0" w:color="auto"/>
              </w:divBdr>
            </w:div>
            <w:div w:id="1060179106">
              <w:marLeft w:val="0"/>
              <w:marRight w:val="0"/>
              <w:marTop w:val="0"/>
              <w:marBottom w:val="0"/>
              <w:divBdr>
                <w:top w:val="none" w:sz="0" w:space="0" w:color="auto"/>
                <w:left w:val="none" w:sz="0" w:space="0" w:color="auto"/>
                <w:bottom w:val="none" w:sz="0" w:space="0" w:color="auto"/>
                <w:right w:val="none" w:sz="0" w:space="0" w:color="auto"/>
              </w:divBdr>
            </w:div>
            <w:div w:id="624123949">
              <w:marLeft w:val="0"/>
              <w:marRight w:val="0"/>
              <w:marTop w:val="0"/>
              <w:marBottom w:val="0"/>
              <w:divBdr>
                <w:top w:val="none" w:sz="0" w:space="0" w:color="auto"/>
                <w:left w:val="none" w:sz="0" w:space="0" w:color="auto"/>
                <w:bottom w:val="none" w:sz="0" w:space="0" w:color="auto"/>
                <w:right w:val="none" w:sz="0" w:space="0" w:color="auto"/>
              </w:divBdr>
            </w:div>
            <w:div w:id="1391416818">
              <w:marLeft w:val="0"/>
              <w:marRight w:val="0"/>
              <w:marTop w:val="0"/>
              <w:marBottom w:val="0"/>
              <w:divBdr>
                <w:top w:val="none" w:sz="0" w:space="0" w:color="auto"/>
                <w:left w:val="none" w:sz="0" w:space="0" w:color="auto"/>
                <w:bottom w:val="none" w:sz="0" w:space="0" w:color="auto"/>
                <w:right w:val="none" w:sz="0" w:space="0" w:color="auto"/>
              </w:divBdr>
            </w:div>
            <w:div w:id="1130131889">
              <w:marLeft w:val="0"/>
              <w:marRight w:val="0"/>
              <w:marTop w:val="0"/>
              <w:marBottom w:val="0"/>
              <w:divBdr>
                <w:top w:val="none" w:sz="0" w:space="0" w:color="auto"/>
                <w:left w:val="none" w:sz="0" w:space="0" w:color="auto"/>
                <w:bottom w:val="none" w:sz="0" w:space="0" w:color="auto"/>
                <w:right w:val="none" w:sz="0" w:space="0" w:color="auto"/>
              </w:divBdr>
            </w:div>
            <w:div w:id="1281843897">
              <w:marLeft w:val="0"/>
              <w:marRight w:val="0"/>
              <w:marTop w:val="0"/>
              <w:marBottom w:val="0"/>
              <w:divBdr>
                <w:top w:val="none" w:sz="0" w:space="0" w:color="auto"/>
                <w:left w:val="none" w:sz="0" w:space="0" w:color="auto"/>
                <w:bottom w:val="none" w:sz="0" w:space="0" w:color="auto"/>
                <w:right w:val="none" w:sz="0" w:space="0" w:color="auto"/>
              </w:divBdr>
            </w:div>
            <w:div w:id="1895004413">
              <w:marLeft w:val="0"/>
              <w:marRight w:val="0"/>
              <w:marTop w:val="0"/>
              <w:marBottom w:val="0"/>
              <w:divBdr>
                <w:top w:val="none" w:sz="0" w:space="0" w:color="auto"/>
                <w:left w:val="none" w:sz="0" w:space="0" w:color="auto"/>
                <w:bottom w:val="none" w:sz="0" w:space="0" w:color="auto"/>
                <w:right w:val="none" w:sz="0" w:space="0" w:color="auto"/>
              </w:divBdr>
            </w:div>
            <w:div w:id="957565655">
              <w:marLeft w:val="0"/>
              <w:marRight w:val="0"/>
              <w:marTop w:val="0"/>
              <w:marBottom w:val="0"/>
              <w:divBdr>
                <w:top w:val="none" w:sz="0" w:space="0" w:color="auto"/>
                <w:left w:val="none" w:sz="0" w:space="0" w:color="auto"/>
                <w:bottom w:val="none" w:sz="0" w:space="0" w:color="auto"/>
                <w:right w:val="none" w:sz="0" w:space="0" w:color="auto"/>
              </w:divBdr>
            </w:div>
            <w:div w:id="956330942">
              <w:marLeft w:val="0"/>
              <w:marRight w:val="0"/>
              <w:marTop w:val="0"/>
              <w:marBottom w:val="0"/>
              <w:divBdr>
                <w:top w:val="none" w:sz="0" w:space="0" w:color="auto"/>
                <w:left w:val="none" w:sz="0" w:space="0" w:color="auto"/>
                <w:bottom w:val="none" w:sz="0" w:space="0" w:color="auto"/>
                <w:right w:val="none" w:sz="0" w:space="0" w:color="auto"/>
              </w:divBdr>
            </w:div>
            <w:div w:id="2012290949">
              <w:marLeft w:val="0"/>
              <w:marRight w:val="0"/>
              <w:marTop w:val="0"/>
              <w:marBottom w:val="0"/>
              <w:divBdr>
                <w:top w:val="none" w:sz="0" w:space="0" w:color="auto"/>
                <w:left w:val="none" w:sz="0" w:space="0" w:color="auto"/>
                <w:bottom w:val="none" w:sz="0" w:space="0" w:color="auto"/>
                <w:right w:val="none" w:sz="0" w:space="0" w:color="auto"/>
              </w:divBdr>
            </w:div>
            <w:div w:id="899293386">
              <w:marLeft w:val="0"/>
              <w:marRight w:val="0"/>
              <w:marTop w:val="0"/>
              <w:marBottom w:val="0"/>
              <w:divBdr>
                <w:top w:val="none" w:sz="0" w:space="0" w:color="auto"/>
                <w:left w:val="none" w:sz="0" w:space="0" w:color="auto"/>
                <w:bottom w:val="none" w:sz="0" w:space="0" w:color="auto"/>
                <w:right w:val="none" w:sz="0" w:space="0" w:color="auto"/>
              </w:divBdr>
            </w:div>
            <w:div w:id="19087930">
              <w:marLeft w:val="0"/>
              <w:marRight w:val="0"/>
              <w:marTop w:val="0"/>
              <w:marBottom w:val="0"/>
              <w:divBdr>
                <w:top w:val="none" w:sz="0" w:space="0" w:color="auto"/>
                <w:left w:val="none" w:sz="0" w:space="0" w:color="auto"/>
                <w:bottom w:val="none" w:sz="0" w:space="0" w:color="auto"/>
                <w:right w:val="none" w:sz="0" w:space="0" w:color="auto"/>
              </w:divBdr>
            </w:div>
            <w:div w:id="962808835">
              <w:marLeft w:val="0"/>
              <w:marRight w:val="0"/>
              <w:marTop w:val="0"/>
              <w:marBottom w:val="0"/>
              <w:divBdr>
                <w:top w:val="none" w:sz="0" w:space="0" w:color="auto"/>
                <w:left w:val="none" w:sz="0" w:space="0" w:color="auto"/>
                <w:bottom w:val="none" w:sz="0" w:space="0" w:color="auto"/>
                <w:right w:val="none" w:sz="0" w:space="0" w:color="auto"/>
              </w:divBdr>
            </w:div>
            <w:div w:id="509373561">
              <w:marLeft w:val="0"/>
              <w:marRight w:val="0"/>
              <w:marTop w:val="0"/>
              <w:marBottom w:val="0"/>
              <w:divBdr>
                <w:top w:val="none" w:sz="0" w:space="0" w:color="auto"/>
                <w:left w:val="none" w:sz="0" w:space="0" w:color="auto"/>
                <w:bottom w:val="none" w:sz="0" w:space="0" w:color="auto"/>
                <w:right w:val="none" w:sz="0" w:space="0" w:color="auto"/>
              </w:divBdr>
            </w:div>
            <w:div w:id="403988922">
              <w:marLeft w:val="0"/>
              <w:marRight w:val="0"/>
              <w:marTop w:val="0"/>
              <w:marBottom w:val="0"/>
              <w:divBdr>
                <w:top w:val="none" w:sz="0" w:space="0" w:color="auto"/>
                <w:left w:val="none" w:sz="0" w:space="0" w:color="auto"/>
                <w:bottom w:val="none" w:sz="0" w:space="0" w:color="auto"/>
                <w:right w:val="none" w:sz="0" w:space="0" w:color="auto"/>
              </w:divBdr>
            </w:div>
            <w:div w:id="1079716589">
              <w:marLeft w:val="0"/>
              <w:marRight w:val="0"/>
              <w:marTop w:val="0"/>
              <w:marBottom w:val="0"/>
              <w:divBdr>
                <w:top w:val="none" w:sz="0" w:space="0" w:color="auto"/>
                <w:left w:val="none" w:sz="0" w:space="0" w:color="auto"/>
                <w:bottom w:val="none" w:sz="0" w:space="0" w:color="auto"/>
                <w:right w:val="none" w:sz="0" w:space="0" w:color="auto"/>
              </w:divBdr>
            </w:div>
            <w:div w:id="1562906763">
              <w:marLeft w:val="0"/>
              <w:marRight w:val="0"/>
              <w:marTop w:val="0"/>
              <w:marBottom w:val="0"/>
              <w:divBdr>
                <w:top w:val="none" w:sz="0" w:space="0" w:color="auto"/>
                <w:left w:val="none" w:sz="0" w:space="0" w:color="auto"/>
                <w:bottom w:val="none" w:sz="0" w:space="0" w:color="auto"/>
                <w:right w:val="none" w:sz="0" w:space="0" w:color="auto"/>
              </w:divBdr>
            </w:div>
            <w:div w:id="993533495">
              <w:marLeft w:val="0"/>
              <w:marRight w:val="0"/>
              <w:marTop w:val="0"/>
              <w:marBottom w:val="0"/>
              <w:divBdr>
                <w:top w:val="none" w:sz="0" w:space="0" w:color="auto"/>
                <w:left w:val="none" w:sz="0" w:space="0" w:color="auto"/>
                <w:bottom w:val="none" w:sz="0" w:space="0" w:color="auto"/>
                <w:right w:val="none" w:sz="0" w:space="0" w:color="auto"/>
              </w:divBdr>
            </w:div>
            <w:div w:id="1050499051">
              <w:marLeft w:val="0"/>
              <w:marRight w:val="0"/>
              <w:marTop w:val="0"/>
              <w:marBottom w:val="0"/>
              <w:divBdr>
                <w:top w:val="none" w:sz="0" w:space="0" w:color="auto"/>
                <w:left w:val="none" w:sz="0" w:space="0" w:color="auto"/>
                <w:bottom w:val="none" w:sz="0" w:space="0" w:color="auto"/>
                <w:right w:val="none" w:sz="0" w:space="0" w:color="auto"/>
              </w:divBdr>
            </w:div>
            <w:div w:id="1846901399">
              <w:marLeft w:val="0"/>
              <w:marRight w:val="0"/>
              <w:marTop w:val="0"/>
              <w:marBottom w:val="0"/>
              <w:divBdr>
                <w:top w:val="none" w:sz="0" w:space="0" w:color="auto"/>
                <w:left w:val="none" w:sz="0" w:space="0" w:color="auto"/>
                <w:bottom w:val="none" w:sz="0" w:space="0" w:color="auto"/>
                <w:right w:val="none" w:sz="0" w:space="0" w:color="auto"/>
              </w:divBdr>
            </w:div>
            <w:div w:id="548154203">
              <w:marLeft w:val="0"/>
              <w:marRight w:val="0"/>
              <w:marTop w:val="0"/>
              <w:marBottom w:val="0"/>
              <w:divBdr>
                <w:top w:val="none" w:sz="0" w:space="0" w:color="auto"/>
                <w:left w:val="none" w:sz="0" w:space="0" w:color="auto"/>
                <w:bottom w:val="none" w:sz="0" w:space="0" w:color="auto"/>
                <w:right w:val="none" w:sz="0" w:space="0" w:color="auto"/>
              </w:divBdr>
            </w:div>
            <w:div w:id="1755202514">
              <w:marLeft w:val="0"/>
              <w:marRight w:val="0"/>
              <w:marTop w:val="0"/>
              <w:marBottom w:val="0"/>
              <w:divBdr>
                <w:top w:val="none" w:sz="0" w:space="0" w:color="auto"/>
                <w:left w:val="none" w:sz="0" w:space="0" w:color="auto"/>
                <w:bottom w:val="none" w:sz="0" w:space="0" w:color="auto"/>
                <w:right w:val="none" w:sz="0" w:space="0" w:color="auto"/>
              </w:divBdr>
            </w:div>
            <w:div w:id="1716083702">
              <w:marLeft w:val="0"/>
              <w:marRight w:val="0"/>
              <w:marTop w:val="0"/>
              <w:marBottom w:val="0"/>
              <w:divBdr>
                <w:top w:val="none" w:sz="0" w:space="0" w:color="auto"/>
                <w:left w:val="none" w:sz="0" w:space="0" w:color="auto"/>
                <w:bottom w:val="none" w:sz="0" w:space="0" w:color="auto"/>
                <w:right w:val="none" w:sz="0" w:space="0" w:color="auto"/>
              </w:divBdr>
            </w:div>
            <w:div w:id="339427544">
              <w:marLeft w:val="0"/>
              <w:marRight w:val="0"/>
              <w:marTop w:val="0"/>
              <w:marBottom w:val="0"/>
              <w:divBdr>
                <w:top w:val="none" w:sz="0" w:space="0" w:color="auto"/>
                <w:left w:val="none" w:sz="0" w:space="0" w:color="auto"/>
                <w:bottom w:val="none" w:sz="0" w:space="0" w:color="auto"/>
                <w:right w:val="none" w:sz="0" w:space="0" w:color="auto"/>
              </w:divBdr>
            </w:div>
            <w:div w:id="808743040">
              <w:marLeft w:val="0"/>
              <w:marRight w:val="0"/>
              <w:marTop w:val="0"/>
              <w:marBottom w:val="0"/>
              <w:divBdr>
                <w:top w:val="none" w:sz="0" w:space="0" w:color="auto"/>
                <w:left w:val="none" w:sz="0" w:space="0" w:color="auto"/>
                <w:bottom w:val="none" w:sz="0" w:space="0" w:color="auto"/>
                <w:right w:val="none" w:sz="0" w:space="0" w:color="auto"/>
              </w:divBdr>
            </w:div>
            <w:div w:id="240483514">
              <w:marLeft w:val="0"/>
              <w:marRight w:val="0"/>
              <w:marTop w:val="0"/>
              <w:marBottom w:val="0"/>
              <w:divBdr>
                <w:top w:val="none" w:sz="0" w:space="0" w:color="auto"/>
                <w:left w:val="none" w:sz="0" w:space="0" w:color="auto"/>
                <w:bottom w:val="none" w:sz="0" w:space="0" w:color="auto"/>
                <w:right w:val="none" w:sz="0" w:space="0" w:color="auto"/>
              </w:divBdr>
            </w:div>
            <w:div w:id="128481609">
              <w:marLeft w:val="0"/>
              <w:marRight w:val="0"/>
              <w:marTop w:val="0"/>
              <w:marBottom w:val="0"/>
              <w:divBdr>
                <w:top w:val="none" w:sz="0" w:space="0" w:color="auto"/>
                <w:left w:val="none" w:sz="0" w:space="0" w:color="auto"/>
                <w:bottom w:val="none" w:sz="0" w:space="0" w:color="auto"/>
                <w:right w:val="none" w:sz="0" w:space="0" w:color="auto"/>
              </w:divBdr>
            </w:div>
            <w:div w:id="415589309">
              <w:marLeft w:val="0"/>
              <w:marRight w:val="0"/>
              <w:marTop w:val="0"/>
              <w:marBottom w:val="0"/>
              <w:divBdr>
                <w:top w:val="none" w:sz="0" w:space="0" w:color="auto"/>
                <w:left w:val="none" w:sz="0" w:space="0" w:color="auto"/>
                <w:bottom w:val="none" w:sz="0" w:space="0" w:color="auto"/>
                <w:right w:val="none" w:sz="0" w:space="0" w:color="auto"/>
              </w:divBdr>
            </w:div>
            <w:div w:id="1816481603">
              <w:marLeft w:val="0"/>
              <w:marRight w:val="0"/>
              <w:marTop w:val="0"/>
              <w:marBottom w:val="0"/>
              <w:divBdr>
                <w:top w:val="none" w:sz="0" w:space="0" w:color="auto"/>
                <w:left w:val="none" w:sz="0" w:space="0" w:color="auto"/>
                <w:bottom w:val="none" w:sz="0" w:space="0" w:color="auto"/>
                <w:right w:val="none" w:sz="0" w:space="0" w:color="auto"/>
              </w:divBdr>
            </w:div>
            <w:div w:id="1769765982">
              <w:marLeft w:val="0"/>
              <w:marRight w:val="0"/>
              <w:marTop w:val="0"/>
              <w:marBottom w:val="0"/>
              <w:divBdr>
                <w:top w:val="none" w:sz="0" w:space="0" w:color="auto"/>
                <w:left w:val="none" w:sz="0" w:space="0" w:color="auto"/>
                <w:bottom w:val="none" w:sz="0" w:space="0" w:color="auto"/>
                <w:right w:val="none" w:sz="0" w:space="0" w:color="auto"/>
              </w:divBdr>
            </w:div>
            <w:div w:id="1438913264">
              <w:marLeft w:val="0"/>
              <w:marRight w:val="0"/>
              <w:marTop w:val="0"/>
              <w:marBottom w:val="0"/>
              <w:divBdr>
                <w:top w:val="none" w:sz="0" w:space="0" w:color="auto"/>
                <w:left w:val="none" w:sz="0" w:space="0" w:color="auto"/>
                <w:bottom w:val="none" w:sz="0" w:space="0" w:color="auto"/>
                <w:right w:val="none" w:sz="0" w:space="0" w:color="auto"/>
              </w:divBdr>
            </w:div>
            <w:div w:id="360057779">
              <w:marLeft w:val="0"/>
              <w:marRight w:val="0"/>
              <w:marTop w:val="0"/>
              <w:marBottom w:val="0"/>
              <w:divBdr>
                <w:top w:val="none" w:sz="0" w:space="0" w:color="auto"/>
                <w:left w:val="none" w:sz="0" w:space="0" w:color="auto"/>
                <w:bottom w:val="none" w:sz="0" w:space="0" w:color="auto"/>
                <w:right w:val="none" w:sz="0" w:space="0" w:color="auto"/>
              </w:divBdr>
            </w:div>
            <w:div w:id="1421291084">
              <w:marLeft w:val="0"/>
              <w:marRight w:val="0"/>
              <w:marTop w:val="0"/>
              <w:marBottom w:val="0"/>
              <w:divBdr>
                <w:top w:val="none" w:sz="0" w:space="0" w:color="auto"/>
                <w:left w:val="none" w:sz="0" w:space="0" w:color="auto"/>
                <w:bottom w:val="none" w:sz="0" w:space="0" w:color="auto"/>
                <w:right w:val="none" w:sz="0" w:space="0" w:color="auto"/>
              </w:divBdr>
            </w:div>
            <w:div w:id="533734445">
              <w:marLeft w:val="0"/>
              <w:marRight w:val="0"/>
              <w:marTop w:val="0"/>
              <w:marBottom w:val="0"/>
              <w:divBdr>
                <w:top w:val="none" w:sz="0" w:space="0" w:color="auto"/>
                <w:left w:val="none" w:sz="0" w:space="0" w:color="auto"/>
                <w:bottom w:val="none" w:sz="0" w:space="0" w:color="auto"/>
                <w:right w:val="none" w:sz="0" w:space="0" w:color="auto"/>
              </w:divBdr>
            </w:div>
            <w:div w:id="1951013476">
              <w:marLeft w:val="0"/>
              <w:marRight w:val="0"/>
              <w:marTop w:val="0"/>
              <w:marBottom w:val="0"/>
              <w:divBdr>
                <w:top w:val="none" w:sz="0" w:space="0" w:color="auto"/>
                <w:left w:val="none" w:sz="0" w:space="0" w:color="auto"/>
                <w:bottom w:val="none" w:sz="0" w:space="0" w:color="auto"/>
                <w:right w:val="none" w:sz="0" w:space="0" w:color="auto"/>
              </w:divBdr>
            </w:div>
            <w:div w:id="2145275490">
              <w:marLeft w:val="0"/>
              <w:marRight w:val="0"/>
              <w:marTop w:val="0"/>
              <w:marBottom w:val="0"/>
              <w:divBdr>
                <w:top w:val="none" w:sz="0" w:space="0" w:color="auto"/>
                <w:left w:val="none" w:sz="0" w:space="0" w:color="auto"/>
                <w:bottom w:val="none" w:sz="0" w:space="0" w:color="auto"/>
                <w:right w:val="none" w:sz="0" w:space="0" w:color="auto"/>
              </w:divBdr>
            </w:div>
            <w:div w:id="873689858">
              <w:marLeft w:val="0"/>
              <w:marRight w:val="0"/>
              <w:marTop w:val="0"/>
              <w:marBottom w:val="0"/>
              <w:divBdr>
                <w:top w:val="none" w:sz="0" w:space="0" w:color="auto"/>
                <w:left w:val="none" w:sz="0" w:space="0" w:color="auto"/>
                <w:bottom w:val="none" w:sz="0" w:space="0" w:color="auto"/>
                <w:right w:val="none" w:sz="0" w:space="0" w:color="auto"/>
              </w:divBdr>
            </w:div>
            <w:div w:id="1265453749">
              <w:marLeft w:val="0"/>
              <w:marRight w:val="0"/>
              <w:marTop w:val="0"/>
              <w:marBottom w:val="0"/>
              <w:divBdr>
                <w:top w:val="none" w:sz="0" w:space="0" w:color="auto"/>
                <w:left w:val="none" w:sz="0" w:space="0" w:color="auto"/>
                <w:bottom w:val="none" w:sz="0" w:space="0" w:color="auto"/>
                <w:right w:val="none" w:sz="0" w:space="0" w:color="auto"/>
              </w:divBdr>
            </w:div>
            <w:div w:id="287705570">
              <w:marLeft w:val="0"/>
              <w:marRight w:val="0"/>
              <w:marTop w:val="0"/>
              <w:marBottom w:val="0"/>
              <w:divBdr>
                <w:top w:val="none" w:sz="0" w:space="0" w:color="auto"/>
                <w:left w:val="none" w:sz="0" w:space="0" w:color="auto"/>
                <w:bottom w:val="none" w:sz="0" w:space="0" w:color="auto"/>
                <w:right w:val="none" w:sz="0" w:space="0" w:color="auto"/>
              </w:divBdr>
            </w:div>
            <w:div w:id="487282491">
              <w:marLeft w:val="0"/>
              <w:marRight w:val="0"/>
              <w:marTop w:val="0"/>
              <w:marBottom w:val="0"/>
              <w:divBdr>
                <w:top w:val="none" w:sz="0" w:space="0" w:color="auto"/>
                <w:left w:val="none" w:sz="0" w:space="0" w:color="auto"/>
                <w:bottom w:val="none" w:sz="0" w:space="0" w:color="auto"/>
                <w:right w:val="none" w:sz="0" w:space="0" w:color="auto"/>
              </w:divBdr>
            </w:div>
            <w:div w:id="342709238">
              <w:marLeft w:val="0"/>
              <w:marRight w:val="0"/>
              <w:marTop w:val="0"/>
              <w:marBottom w:val="0"/>
              <w:divBdr>
                <w:top w:val="none" w:sz="0" w:space="0" w:color="auto"/>
                <w:left w:val="none" w:sz="0" w:space="0" w:color="auto"/>
                <w:bottom w:val="none" w:sz="0" w:space="0" w:color="auto"/>
                <w:right w:val="none" w:sz="0" w:space="0" w:color="auto"/>
              </w:divBdr>
            </w:div>
            <w:div w:id="839465228">
              <w:marLeft w:val="0"/>
              <w:marRight w:val="0"/>
              <w:marTop w:val="0"/>
              <w:marBottom w:val="0"/>
              <w:divBdr>
                <w:top w:val="none" w:sz="0" w:space="0" w:color="auto"/>
                <w:left w:val="none" w:sz="0" w:space="0" w:color="auto"/>
                <w:bottom w:val="none" w:sz="0" w:space="0" w:color="auto"/>
                <w:right w:val="none" w:sz="0" w:space="0" w:color="auto"/>
              </w:divBdr>
            </w:div>
            <w:div w:id="760877311">
              <w:marLeft w:val="0"/>
              <w:marRight w:val="0"/>
              <w:marTop w:val="0"/>
              <w:marBottom w:val="0"/>
              <w:divBdr>
                <w:top w:val="none" w:sz="0" w:space="0" w:color="auto"/>
                <w:left w:val="none" w:sz="0" w:space="0" w:color="auto"/>
                <w:bottom w:val="none" w:sz="0" w:space="0" w:color="auto"/>
                <w:right w:val="none" w:sz="0" w:space="0" w:color="auto"/>
              </w:divBdr>
            </w:div>
            <w:div w:id="175970472">
              <w:marLeft w:val="0"/>
              <w:marRight w:val="0"/>
              <w:marTop w:val="0"/>
              <w:marBottom w:val="0"/>
              <w:divBdr>
                <w:top w:val="none" w:sz="0" w:space="0" w:color="auto"/>
                <w:left w:val="none" w:sz="0" w:space="0" w:color="auto"/>
                <w:bottom w:val="none" w:sz="0" w:space="0" w:color="auto"/>
                <w:right w:val="none" w:sz="0" w:space="0" w:color="auto"/>
              </w:divBdr>
            </w:div>
            <w:div w:id="1811289435">
              <w:marLeft w:val="0"/>
              <w:marRight w:val="0"/>
              <w:marTop w:val="0"/>
              <w:marBottom w:val="0"/>
              <w:divBdr>
                <w:top w:val="none" w:sz="0" w:space="0" w:color="auto"/>
                <w:left w:val="none" w:sz="0" w:space="0" w:color="auto"/>
                <w:bottom w:val="none" w:sz="0" w:space="0" w:color="auto"/>
                <w:right w:val="none" w:sz="0" w:space="0" w:color="auto"/>
              </w:divBdr>
            </w:div>
            <w:div w:id="1468933819">
              <w:marLeft w:val="0"/>
              <w:marRight w:val="0"/>
              <w:marTop w:val="0"/>
              <w:marBottom w:val="0"/>
              <w:divBdr>
                <w:top w:val="none" w:sz="0" w:space="0" w:color="auto"/>
                <w:left w:val="none" w:sz="0" w:space="0" w:color="auto"/>
                <w:bottom w:val="none" w:sz="0" w:space="0" w:color="auto"/>
                <w:right w:val="none" w:sz="0" w:space="0" w:color="auto"/>
              </w:divBdr>
            </w:div>
            <w:div w:id="1758358010">
              <w:marLeft w:val="0"/>
              <w:marRight w:val="0"/>
              <w:marTop w:val="0"/>
              <w:marBottom w:val="0"/>
              <w:divBdr>
                <w:top w:val="none" w:sz="0" w:space="0" w:color="auto"/>
                <w:left w:val="none" w:sz="0" w:space="0" w:color="auto"/>
                <w:bottom w:val="none" w:sz="0" w:space="0" w:color="auto"/>
                <w:right w:val="none" w:sz="0" w:space="0" w:color="auto"/>
              </w:divBdr>
            </w:div>
            <w:div w:id="974485312">
              <w:marLeft w:val="0"/>
              <w:marRight w:val="0"/>
              <w:marTop w:val="0"/>
              <w:marBottom w:val="0"/>
              <w:divBdr>
                <w:top w:val="none" w:sz="0" w:space="0" w:color="auto"/>
                <w:left w:val="none" w:sz="0" w:space="0" w:color="auto"/>
                <w:bottom w:val="none" w:sz="0" w:space="0" w:color="auto"/>
                <w:right w:val="none" w:sz="0" w:space="0" w:color="auto"/>
              </w:divBdr>
            </w:div>
            <w:div w:id="136342512">
              <w:marLeft w:val="0"/>
              <w:marRight w:val="0"/>
              <w:marTop w:val="0"/>
              <w:marBottom w:val="0"/>
              <w:divBdr>
                <w:top w:val="none" w:sz="0" w:space="0" w:color="auto"/>
                <w:left w:val="none" w:sz="0" w:space="0" w:color="auto"/>
                <w:bottom w:val="none" w:sz="0" w:space="0" w:color="auto"/>
                <w:right w:val="none" w:sz="0" w:space="0" w:color="auto"/>
              </w:divBdr>
            </w:div>
            <w:div w:id="1987782859">
              <w:marLeft w:val="0"/>
              <w:marRight w:val="0"/>
              <w:marTop w:val="0"/>
              <w:marBottom w:val="0"/>
              <w:divBdr>
                <w:top w:val="none" w:sz="0" w:space="0" w:color="auto"/>
                <w:left w:val="none" w:sz="0" w:space="0" w:color="auto"/>
                <w:bottom w:val="none" w:sz="0" w:space="0" w:color="auto"/>
                <w:right w:val="none" w:sz="0" w:space="0" w:color="auto"/>
              </w:divBdr>
            </w:div>
            <w:div w:id="103572204">
              <w:marLeft w:val="0"/>
              <w:marRight w:val="0"/>
              <w:marTop w:val="0"/>
              <w:marBottom w:val="0"/>
              <w:divBdr>
                <w:top w:val="none" w:sz="0" w:space="0" w:color="auto"/>
                <w:left w:val="none" w:sz="0" w:space="0" w:color="auto"/>
                <w:bottom w:val="none" w:sz="0" w:space="0" w:color="auto"/>
                <w:right w:val="none" w:sz="0" w:space="0" w:color="auto"/>
              </w:divBdr>
            </w:div>
            <w:div w:id="653412060">
              <w:marLeft w:val="0"/>
              <w:marRight w:val="0"/>
              <w:marTop w:val="0"/>
              <w:marBottom w:val="0"/>
              <w:divBdr>
                <w:top w:val="none" w:sz="0" w:space="0" w:color="auto"/>
                <w:left w:val="none" w:sz="0" w:space="0" w:color="auto"/>
                <w:bottom w:val="none" w:sz="0" w:space="0" w:color="auto"/>
                <w:right w:val="none" w:sz="0" w:space="0" w:color="auto"/>
              </w:divBdr>
            </w:div>
            <w:div w:id="232548886">
              <w:marLeft w:val="0"/>
              <w:marRight w:val="0"/>
              <w:marTop w:val="0"/>
              <w:marBottom w:val="0"/>
              <w:divBdr>
                <w:top w:val="none" w:sz="0" w:space="0" w:color="auto"/>
                <w:left w:val="none" w:sz="0" w:space="0" w:color="auto"/>
                <w:bottom w:val="none" w:sz="0" w:space="0" w:color="auto"/>
                <w:right w:val="none" w:sz="0" w:space="0" w:color="auto"/>
              </w:divBdr>
            </w:div>
            <w:div w:id="64961795">
              <w:marLeft w:val="0"/>
              <w:marRight w:val="0"/>
              <w:marTop w:val="0"/>
              <w:marBottom w:val="0"/>
              <w:divBdr>
                <w:top w:val="none" w:sz="0" w:space="0" w:color="auto"/>
                <w:left w:val="none" w:sz="0" w:space="0" w:color="auto"/>
                <w:bottom w:val="none" w:sz="0" w:space="0" w:color="auto"/>
                <w:right w:val="none" w:sz="0" w:space="0" w:color="auto"/>
              </w:divBdr>
            </w:div>
            <w:div w:id="1111437076">
              <w:marLeft w:val="0"/>
              <w:marRight w:val="0"/>
              <w:marTop w:val="0"/>
              <w:marBottom w:val="0"/>
              <w:divBdr>
                <w:top w:val="none" w:sz="0" w:space="0" w:color="auto"/>
                <w:left w:val="none" w:sz="0" w:space="0" w:color="auto"/>
                <w:bottom w:val="none" w:sz="0" w:space="0" w:color="auto"/>
                <w:right w:val="none" w:sz="0" w:space="0" w:color="auto"/>
              </w:divBdr>
            </w:div>
            <w:div w:id="604071834">
              <w:marLeft w:val="0"/>
              <w:marRight w:val="0"/>
              <w:marTop w:val="0"/>
              <w:marBottom w:val="0"/>
              <w:divBdr>
                <w:top w:val="none" w:sz="0" w:space="0" w:color="auto"/>
                <w:left w:val="none" w:sz="0" w:space="0" w:color="auto"/>
                <w:bottom w:val="none" w:sz="0" w:space="0" w:color="auto"/>
                <w:right w:val="none" w:sz="0" w:space="0" w:color="auto"/>
              </w:divBdr>
            </w:div>
            <w:div w:id="64035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6326">
      <w:bodyDiv w:val="1"/>
      <w:marLeft w:val="0"/>
      <w:marRight w:val="0"/>
      <w:marTop w:val="0"/>
      <w:marBottom w:val="0"/>
      <w:divBdr>
        <w:top w:val="none" w:sz="0" w:space="0" w:color="auto"/>
        <w:left w:val="none" w:sz="0" w:space="0" w:color="auto"/>
        <w:bottom w:val="none" w:sz="0" w:space="0" w:color="auto"/>
        <w:right w:val="none" w:sz="0" w:space="0" w:color="auto"/>
      </w:divBdr>
      <w:divsChild>
        <w:div w:id="942567060">
          <w:marLeft w:val="480"/>
          <w:marRight w:val="0"/>
          <w:marTop w:val="0"/>
          <w:marBottom w:val="0"/>
          <w:divBdr>
            <w:top w:val="none" w:sz="0" w:space="0" w:color="auto"/>
            <w:left w:val="none" w:sz="0" w:space="0" w:color="auto"/>
            <w:bottom w:val="none" w:sz="0" w:space="0" w:color="auto"/>
            <w:right w:val="none" w:sz="0" w:space="0" w:color="auto"/>
          </w:divBdr>
          <w:divsChild>
            <w:div w:id="32272432">
              <w:marLeft w:val="0"/>
              <w:marRight w:val="0"/>
              <w:marTop w:val="0"/>
              <w:marBottom w:val="0"/>
              <w:divBdr>
                <w:top w:val="none" w:sz="0" w:space="0" w:color="auto"/>
                <w:left w:val="none" w:sz="0" w:space="0" w:color="auto"/>
                <w:bottom w:val="none" w:sz="0" w:space="0" w:color="auto"/>
                <w:right w:val="none" w:sz="0" w:space="0" w:color="auto"/>
              </w:divBdr>
            </w:div>
            <w:div w:id="36006308">
              <w:marLeft w:val="0"/>
              <w:marRight w:val="0"/>
              <w:marTop w:val="0"/>
              <w:marBottom w:val="0"/>
              <w:divBdr>
                <w:top w:val="none" w:sz="0" w:space="0" w:color="auto"/>
                <w:left w:val="none" w:sz="0" w:space="0" w:color="auto"/>
                <w:bottom w:val="none" w:sz="0" w:space="0" w:color="auto"/>
                <w:right w:val="none" w:sz="0" w:space="0" w:color="auto"/>
              </w:divBdr>
            </w:div>
            <w:div w:id="67193258">
              <w:marLeft w:val="0"/>
              <w:marRight w:val="0"/>
              <w:marTop w:val="0"/>
              <w:marBottom w:val="0"/>
              <w:divBdr>
                <w:top w:val="none" w:sz="0" w:space="0" w:color="auto"/>
                <w:left w:val="none" w:sz="0" w:space="0" w:color="auto"/>
                <w:bottom w:val="none" w:sz="0" w:space="0" w:color="auto"/>
                <w:right w:val="none" w:sz="0" w:space="0" w:color="auto"/>
              </w:divBdr>
            </w:div>
            <w:div w:id="67306941">
              <w:marLeft w:val="0"/>
              <w:marRight w:val="0"/>
              <w:marTop w:val="0"/>
              <w:marBottom w:val="0"/>
              <w:divBdr>
                <w:top w:val="none" w:sz="0" w:space="0" w:color="auto"/>
                <w:left w:val="none" w:sz="0" w:space="0" w:color="auto"/>
                <w:bottom w:val="none" w:sz="0" w:space="0" w:color="auto"/>
                <w:right w:val="none" w:sz="0" w:space="0" w:color="auto"/>
              </w:divBdr>
            </w:div>
            <w:div w:id="98112452">
              <w:marLeft w:val="0"/>
              <w:marRight w:val="0"/>
              <w:marTop w:val="0"/>
              <w:marBottom w:val="0"/>
              <w:divBdr>
                <w:top w:val="none" w:sz="0" w:space="0" w:color="auto"/>
                <w:left w:val="none" w:sz="0" w:space="0" w:color="auto"/>
                <w:bottom w:val="none" w:sz="0" w:space="0" w:color="auto"/>
                <w:right w:val="none" w:sz="0" w:space="0" w:color="auto"/>
              </w:divBdr>
            </w:div>
            <w:div w:id="112291412">
              <w:marLeft w:val="0"/>
              <w:marRight w:val="0"/>
              <w:marTop w:val="0"/>
              <w:marBottom w:val="0"/>
              <w:divBdr>
                <w:top w:val="none" w:sz="0" w:space="0" w:color="auto"/>
                <w:left w:val="none" w:sz="0" w:space="0" w:color="auto"/>
                <w:bottom w:val="none" w:sz="0" w:space="0" w:color="auto"/>
                <w:right w:val="none" w:sz="0" w:space="0" w:color="auto"/>
              </w:divBdr>
            </w:div>
            <w:div w:id="135296485">
              <w:marLeft w:val="0"/>
              <w:marRight w:val="0"/>
              <w:marTop w:val="0"/>
              <w:marBottom w:val="0"/>
              <w:divBdr>
                <w:top w:val="none" w:sz="0" w:space="0" w:color="auto"/>
                <w:left w:val="none" w:sz="0" w:space="0" w:color="auto"/>
                <w:bottom w:val="none" w:sz="0" w:space="0" w:color="auto"/>
                <w:right w:val="none" w:sz="0" w:space="0" w:color="auto"/>
              </w:divBdr>
            </w:div>
            <w:div w:id="188950652">
              <w:marLeft w:val="0"/>
              <w:marRight w:val="0"/>
              <w:marTop w:val="0"/>
              <w:marBottom w:val="0"/>
              <w:divBdr>
                <w:top w:val="none" w:sz="0" w:space="0" w:color="auto"/>
                <w:left w:val="none" w:sz="0" w:space="0" w:color="auto"/>
                <w:bottom w:val="none" w:sz="0" w:space="0" w:color="auto"/>
                <w:right w:val="none" w:sz="0" w:space="0" w:color="auto"/>
              </w:divBdr>
            </w:div>
            <w:div w:id="230582320">
              <w:marLeft w:val="0"/>
              <w:marRight w:val="0"/>
              <w:marTop w:val="0"/>
              <w:marBottom w:val="0"/>
              <w:divBdr>
                <w:top w:val="none" w:sz="0" w:space="0" w:color="auto"/>
                <w:left w:val="none" w:sz="0" w:space="0" w:color="auto"/>
                <w:bottom w:val="none" w:sz="0" w:space="0" w:color="auto"/>
                <w:right w:val="none" w:sz="0" w:space="0" w:color="auto"/>
              </w:divBdr>
            </w:div>
            <w:div w:id="243612170">
              <w:marLeft w:val="0"/>
              <w:marRight w:val="0"/>
              <w:marTop w:val="0"/>
              <w:marBottom w:val="0"/>
              <w:divBdr>
                <w:top w:val="none" w:sz="0" w:space="0" w:color="auto"/>
                <w:left w:val="none" w:sz="0" w:space="0" w:color="auto"/>
                <w:bottom w:val="none" w:sz="0" w:space="0" w:color="auto"/>
                <w:right w:val="none" w:sz="0" w:space="0" w:color="auto"/>
              </w:divBdr>
            </w:div>
            <w:div w:id="251357724">
              <w:marLeft w:val="0"/>
              <w:marRight w:val="0"/>
              <w:marTop w:val="0"/>
              <w:marBottom w:val="0"/>
              <w:divBdr>
                <w:top w:val="none" w:sz="0" w:space="0" w:color="auto"/>
                <w:left w:val="none" w:sz="0" w:space="0" w:color="auto"/>
                <w:bottom w:val="none" w:sz="0" w:space="0" w:color="auto"/>
                <w:right w:val="none" w:sz="0" w:space="0" w:color="auto"/>
              </w:divBdr>
            </w:div>
            <w:div w:id="256257354">
              <w:marLeft w:val="0"/>
              <w:marRight w:val="0"/>
              <w:marTop w:val="0"/>
              <w:marBottom w:val="0"/>
              <w:divBdr>
                <w:top w:val="none" w:sz="0" w:space="0" w:color="auto"/>
                <w:left w:val="none" w:sz="0" w:space="0" w:color="auto"/>
                <w:bottom w:val="none" w:sz="0" w:space="0" w:color="auto"/>
                <w:right w:val="none" w:sz="0" w:space="0" w:color="auto"/>
              </w:divBdr>
            </w:div>
            <w:div w:id="277680946">
              <w:marLeft w:val="0"/>
              <w:marRight w:val="0"/>
              <w:marTop w:val="0"/>
              <w:marBottom w:val="0"/>
              <w:divBdr>
                <w:top w:val="none" w:sz="0" w:space="0" w:color="auto"/>
                <w:left w:val="none" w:sz="0" w:space="0" w:color="auto"/>
                <w:bottom w:val="none" w:sz="0" w:space="0" w:color="auto"/>
                <w:right w:val="none" w:sz="0" w:space="0" w:color="auto"/>
              </w:divBdr>
            </w:div>
            <w:div w:id="282420116">
              <w:marLeft w:val="0"/>
              <w:marRight w:val="0"/>
              <w:marTop w:val="0"/>
              <w:marBottom w:val="0"/>
              <w:divBdr>
                <w:top w:val="none" w:sz="0" w:space="0" w:color="auto"/>
                <w:left w:val="none" w:sz="0" w:space="0" w:color="auto"/>
                <w:bottom w:val="none" w:sz="0" w:space="0" w:color="auto"/>
                <w:right w:val="none" w:sz="0" w:space="0" w:color="auto"/>
              </w:divBdr>
            </w:div>
            <w:div w:id="297688562">
              <w:marLeft w:val="0"/>
              <w:marRight w:val="0"/>
              <w:marTop w:val="0"/>
              <w:marBottom w:val="0"/>
              <w:divBdr>
                <w:top w:val="none" w:sz="0" w:space="0" w:color="auto"/>
                <w:left w:val="none" w:sz="0" w:space="0" w:color="auto"/>
                <w:bottom w:val="none" w:sz="0" w:space="0" w:color="auto"/>
                <w:right w:val="none" w:sz="0" w:space="0" w:color="auto"/>
              </w:divBdr>
            </w:div>
            <w:div w:id="312218740">
              <w:marLeft w:val="0"/>
              <w:marRight w:val="0"/>
              <w:marTop w:val="0"/>
              <w:marBottom w:val="0"/>
              <w:divBdr>
                <w:top w:val="none" w:sz="0" w:space="0" w:color="auto"/>
                <w:left w:val="none" w:sz="0" w:space="0" w:color="auto"/>
                <w:bottom w:val="none" w:sz="0" w:space="0" w:color="auto"/>
                <w:right w:val="none" w:sz="0" w:space="0" w:color="auto"/>
              </w:divBdr>
            </w:div>
            <w:div w:id="321354351">
              <w:marLeft w:val="0"/>
              <w:marRight w:val="0"/>
              <w:marTop w:val="0"/>
              <w:marBottom w:val="0"/>
              <w:divBdr>
                <w:top w:val="none" w:sz="0" w:space="0" w:color="auto"/>
                <w:left w:val="none" w:sz="0" w:space="0" w:color="auto"/>
                <w:bottom w:val="none" w:sz="0" w:space="0" w:color="auto"/>
                <w:right w:val="none" w:sz="0" w:space="0" w:color="auto"/>
              </w:divBdr>
            </w:div>
            <w:div w:id="327488598">
              <w:marLeft w:val="0"/>
              <w:marRight w:val="0"/>
              <w:marTop w:val="0"/>
              <w:marBottom w:val="0"/>
              <w:divBdr>
                <w:top w:val="none" w:sz="0" w:space="0" w:color="auto"/>
                <w:left w:val="none" w:sz="0" w:space="0" w:color="auto"/>
                <w:bottom w:val="none" w:sz="0" w:space="0" w:color="auto"/>
                <w:right w:val="none" w:sz="0" w:space="0" w:color="auto"/>
              </w:divBdr>
            </w:div>
            <w:div w:id="342823305">
              <w:marLeft w:val="0"/>
              <w:marRight w:val="0"/>
              <w:marTop w:val="0"/>
              <w:marBottom w:val="0"/>
              <w:divBdr>
                <w:top w:val="none" w:sz="0" w:space="0" w:color="auto"/>
                <w:left w:val="none" w:sz="0" w:space="0" w:color="auto"/>
                <w:bottom w:val="none" w:sz="0" w:space="0" w:color="auto"/>
                <w:right w:val="none" w:sz="0" w:space="0" w:color="auto"/>
              </w:divBdr>
            </w:div>
            <w:div w:id="390735041">
              <w:marLeft w:val="0"/>
              <w:marRight w:val="0"/>
              <w:marTop w:val="0"/>
              <w:marBottom w:val="0"/>
              <w:divBdr>
                <w:top w:val="none" w:sz="0" w:space="0" w:color="auto"/>
                <w:left w:val="none" w:sz="0" w:space="0" w:color="auto"/>
                <w:bottom w:val="none" w:sz="0" w:space="0" w:color="auto"/>
                <w:right w:val="none" w:sz="0" w:space="0" w:color="auto"/>
              </w:divBdr>
            </w:div>
            <w:div w:id="392656789">
              <w:marLeft w:val="0"/>
              <w:marRight w:val="0"/>
              <w:marTop w:val="0"/>
              <w:marBottom w:val="0"/>
              <w:divBdr>
                <w:top w:val="none" w:sz="0" w:space="0" w:color="auto"/>
                <w:left w:val="none" w:sz="0" w:space="0" w:color="auto"/>
                <w:bottom w:val="none" w:sz="0" w:space="0" w:color="auto"/>
                <w:right w:val="none" w:sz="0" w:space="0" w:color="auto"/>
              </w:divBdr>
            </w:div>
            <w:div w:id="415833489">
              <w:marLeft w:val="0"/>
              <w:marRight w:val="0"/>
              <w:marTop w:val="0"/>
              <w:marBottom w:val="0"/>
              <w:divBdr>
                <w:top w:val="none" w:sz="0" w:space="0" w:color="auto"/>
                <w:left w:val="none" w:sz="0" w:space="0" w:color="auto"/>
                <w:bottom w:val="none" w:sz="0" w:space="0" w:color="auto"/>
                <w:right w:val="none" w:sz="0" w:space="0" w:color="auto"/>
              </w:divBdr>
            </w:div>
            <w:div w:id="417676612">
              <w:marLeft w:val="0"/>
              <w:marRight w:val="0"/>
              <w:marTop w:val="0"/>
              <w:marBottom w:val="0"/>
              <w:divBdr>
                <w:top w:val="none" w:sz="0" w:space="0" w:color="auto"/>
                <w:left w:val="none" w:sz="0" w:space="0" w:color="auto"/>
                <w:bottom w:val="none" w:sz="0" w:space="0" w:color="auto"/>
                <w:right w:val="none" w:sz="0" w:space="0" w:color="auto"/>
              </w:divBdr>
            </w:div>
            <w:div w:id="441342621">
              <w:marLeft w:val="0"/>
              <w:marRight w:val="0"/>
              <w:marTop w:val="0"/>
              <w:marBottom w:val="0"/>
              <w:divBdr>
                <w:top w:val="none" w:sz="0" w:space="0" w:color="auto"/>
                <w:left w:val="none" w:sz="0" w:space="0" w:color="auto"/>
                <w:bottom w:val="none" w:sz="0" w:space="0" w:color="auto"/>
                <w:right w:val="none" w:sz="0" w:space="0" w:color="auto"/>
              </w:divBdr>
            </w:div>
            <w:div w:id="444272052">
              <w:marLeft w:val="0"/>
              <w:marRight w:val="0"/>
              <w:marTop w:val="0"/>
              <w:marBottom w:val="0"/>
              <w:divBdr>
                <w:top w:val="none" w:sz="0" w:space="0" w:color="auto"/>
                <w:left w:val="none" w:sz="0" w:space="0" w:color="auto"/>
                <w:bottom w:val="none" w:sz="0" w:space="0" w:color="auto"/>
                <w:right w:val="none" w:sz="0" w:space="0" w:color="auto"/>
              </w:divBdr>
            </w:div>
            <w:div w:id="459541057">
              <w:marLeft w:val="0"/>
              <w:marRight w:val="0"/>
              <w:marTop w:val="0"/>
              <w:marBottom w:val="0"/>
              <w:divBdr>
                <w:top w:val="none" w:sz="0" w:space="0" w:color="auto"/>
                <w:left w:val="none" w:sz="0" w:space="0" w:color="auto"/>
                <w:bottom w:val="none" w:sz="0" w:space="0" w:color="auto"/>
                <w:right w:val="none" w:sz="0" w:space="0" w:color="auto"/>
              </w:divBdr>
            </w:div>
            <w:div w:id="476267349">
              <w:marLeft w:val="0"/>
              <w:marRight w:val="0"/>
              <w:marTop w:val="0"/>
              <w:marBottom w:val="0"/>
              <w:divBdr>
                <w:top w:val="none" w:sz="0" w:space="0" w:color="auto"/>
                <w:left w:val="none" w:sz="0" w:space="0" w:color="auto"/>
                <w:bottom w:val="none" w:sz="0" w:space="0" w:color="auto"/>
                <w:right w:val="none" w:sz="0" w:space="0" w:color="auto"/>
              </w:divBdr>
            </w:div>
            <w:div w:id="507214933">
              <w:marLeft w:val="0"/>
              <w:marRight w:val="0"/>
              <w:marTop w:val="0"/>
              <w:marBottom w:val="0"/>
              <w:divBdr>
                <w:top w:val="none" w:sz="0" w:space="0" w:color="auto"/>
                <w:left w:val="none" w:sz="0" w:space="0" w:color="auto"/>
                <w:bottom w:val="none" w:sz="0" w:space="0" w:color="auto"/>
                <w:right w:val="none" w:sz="0" w:space="0" w:color="auto"/>
              </w:divBdr>
            </w:div>
            <w:div w:id="513228177">
              <w:marLeft w:val="0"/>
              <w:marRight w:val="0"/>
              <w:marTop w:val="0"/>
              <w:marBottom w:val="0"/>
              <w:divBdr>
                <w:top w:val="none" w:sz="0" w:space="0" w:color="auto"/>
                <w:left w:val="none" w:sz="0" w:space="0" w:color="auto"/>
                <w:bottom w:val="none" w:sz="0" w:space="0" w:color="auto"/>
                <w:right w:val="none" w:sz="0" w:space="0" w:color="auto"/>
              </w:divBdr>
            </w:div>
            <w:div w:id="529269569">
              <w:marLeft w:val="0"/>
              <w:marRight w:val="0"/>
              <w:marTop w:val="0"/>
              <w:marBottom w:val="0"/>
              <w:divBdr>
                <w:top w:val="none" w:sz="0" w:space="0" w:color="auto"/>
                <w:left w:val="none" w:sz="0" w:space="0" w:color="auto"/>
                <w:bottom w:val="none" w:sz="0" w:space="0" w:color="auto"/>
                <w:right w:val="none" w:sz="0" w:space="0" w:color="auto"/>
              </w:divBdr>
            </w:div>
            <w:div w:id="536816218">
              <w:marLeft w:val="0"/>
              <w:marRight w:val="0"/>
              <w:marTop w:val="0"/>
              <w:marBottom w:val="0"/>
              <w:divBdr>
                <w:top w:val="none" w:sz="0" w:space="0" w:color="auto"/>
                <w:left w:val="none" w:sz="0" w:space="0" w:color="auto"/>
                <w:bottom w:val="none" w:sz="0" w:space="0" w:color="auto"/>
                <w:right w:val="none" w:sz="0" w:space="0" w:color="auto"/>
              </w:divBdr>
            </w:div>
            <w:div w:id="539630323">
              <w:marLeft w:val="0"/>
              <w:marRight w:val="0"/>
              <w:marTop w:val="0"/>
              <w:marBottom w:val="0"/>
              <w:divBdr>
                <w:top w:val="none" w:sz="0" w:space="0" w:color="auto"/>
                <w:left w:val="none" w:sz="0" w:space="0" w:color="auto"/>
                <w:bottom w:val="none" w:sz="0" w:space="0" w:color="auto"/>
                <w:right w:val="none" w:sz="0" w:space="0" w:color="auto"/>
              </w:divBdr>
            </w:div>
            <w:div w:id="575091360">
              <w:marLeft w:val="0"/>
              <w:marRight w:val="0"/>
              <w:marTop w:val="0"/>
              <w:marBottom w:val="0"/>
              <w:divBdr>
                <w:top w:val="none" w:sz="0" w:space="0" w:color="auto"/>
                <w:left w:val="none" w:sz="0" w:space="0" w:color="auto"/>
                <w:bottom w:val="none" w:sz="0" w:space="0" w:color="auto"/>
                <w:right w:val="none" w:sz="0" w:space="0" w:color="auto"/>
              </w:divBdr>
            </w:div>
            <w:div w:id="575167323">
              <w:marLeft w:val="0"/>
              <w:marRight w:val="0"/>
              <w:marTop w:val="0"/>
              <w:marBottom w:val="0"/>
              <w:divBdr>
                <w:top w:val="none" w:sz="0" w:space="0" w:color="auto"/>
                <w:left w:val="none" w:sz="0" w:space="0" w:color="auto"/>
                <w:bottom w:val="none" w:sz="0" w:space="0" w:color="auto"/>
                <w:right w:val="none" w:sz="0" w:space="0" w:color="auto"/>
              </w:divBdr>
            </w:div>
            <w:div w:id="595096244">
              <w:marLeft w:val="0"/>
              <w:marRight w:val="0"/>
              <w:marTop w:val="0"/>
              <w:marBottom w:val="0"/>
              <w:divBdr>
                <w:top w:val="none" w:sz="0" w:space="0" w:color="auto"/>
                <w:left w:val="none" w:sz="0" w:space="0" w:color="auto"/>
                <w:bottom w:val="none" w:sz="0" w:space="0" w:color="auto"/>
                <w:right w:val="none" w:sz="0" w:space="0" w:color="auto"/>
              </w:divBdr>
            </w:div>
            <w:div w:id="603463161">
              <w:marLeft w:val="0"/>
              <w:marRight w:val="0"/>
              <w:marTop w:val="0"/>
              <w:marBottom w:val="0"/>
              <w:divBdr>
                <w:top w:val="none" w:sz="0" w:space="0" w:color="auto"/>
                <w:left w:val="none" w:sz="0" w:space="0" w:color="auto"/>
                <w:bottom w:val="none" w:sz="0" w:space="0" w:color="auto"/>
                <w:right w:val="none" w:sz="0" w:space="0" w:color="auto"/>
              </w:divBdr>
            </w:div>
            <w:div w:id="610864461">
              <w:marLeft w:val="0"/>
              <w:marRight w:val="0"/>
              <w:marTop w:val="0"/>
              <w:marBottom w:val="0"/>
              <w:divBdr>
                <w:top w:val="none" w:sz="0" w:space="0" w:color="auto"/>
                <w:left w:val="none" w:sz="0" w:space="0" w:color="auto"/>
                <w:bottom w:val="none" w:sz="0" w:space="0" w:color="auto"/>
                <w:right w:val="none" w:sz="0" w:space="0" w:color="auto"/>
              </w:divBdr>
            </w:div>
            <w:div w:id="616327394">
              <w:marLeft w:val="0"/>
              <w:marRight w:val="0"/>
              <w:marTop w:val="0"/>
              <w:marBottom w:val="0"/>
              <w:divBdr>
                <w:top w:val="none" w:sz="0" w:space="0" w:color="auto"/>
                <w:left w:val="none" w:sz="0" w:space="0" w:color="auto"/>
                <w:bottom w:val="none" w:sz="0" w:space="0" w:color="auto"/>
                <w:right w:val="none" w:sz="0" w:space="0" w:color="auto"/>
              </w:divBdr>
            </w:div>
            <w:div w:id="627780927">
              <w:marLeft w:val="0"/>
              <w:marRight w:val="0"/>
              <w:marTop w:val="0"/>
              <w:marBottom w:val="0"/>
              <w:divBdr>
                <w:top w:val="none" w:sz="0" w:space="0" w:color="auto"/>
                <w:left w:val="none" w:sz="0" w:space="0" w:color="auto"/>
                <w:bottom w:val="none" w:sz="0" w:space="0" w:color="auto"/>
                <w:right w:val="none" w:sz="0" w:space="0" w:color="auto"/>
              </w:divBdr>
            </w:div>
            <w:div w:id="653417892">
              <w:marLeft w:val="0"/>
              <w:marRight w:val="0"/>
              <w:marTop w:val="0"/>
              <w:marBottom w:val="0"/>
              <w:divBdr>
                <w:top w:val="none" w:sz="0" w:space="0" w:color="auto"/>
                <w:left w:val="none" w:sz="0" w:space="0" w:color="auto"/>
                <w:bottom w:val="none" w:sz="0" w:space="0" w:color="auto"/>
                <w:right w:val="none" w:sz="0" w:space="0" w:color="auto"/>
              </w:divBdr>
            </w:div>
            <w:div w:id="705837482">
              <w:marLeft w:val="0"/>
              <w:marRight w:val="0"/>
              <w:marTop w:val="0"/>
              <w:marBottom w:val="0"/>
              <w:divBdr>
                <w:top w:val="none" w:sz="0" w:space="0" w:color="auto"/>
                <w:left w:val="none" w:sz="0" w:space="0" w:color="auto"/>
                <w:bottom w:val="none" w:sz="0" w:space="0" w:color="auto"/>
                <w:right w:val="none" w:sz="0" w:space="0" w:color="auto"/>
              </w:divBdr>
            </w:div>
            <w:div w:id="732462744">
              <w:marLeft w:val="0"/>
              <w:marRight w:val="0"/>
              <w:marTop w:val="0"/>
              <w:marBottom w:val="0"/>
              <w:divBdr>
                <w:top w:val="none" w:sz="0" w:space="0" w:color="auto"/>
                <w:left w:val="none" w:sz="0" w:space="0" w:color="auto"/>
                <w:bottom w:val="none" w:sz="0" w:space="0" w:color="auto"/>
                <w:right w:val="none" w:sz="0" w:space="0" w:color="auto"/>
              </w:divBdr>
            </w:div>
            <w:div w:id="765342254">
              <w:marLeft w:val="0"/>
              <w:marRight w:val="0"/>
              <w:marTop w:val="0"/>
              <w:marBottom w:val="0"/>
              <w:divBdr>
                <w:top w:val="none" w:sz="0" w:space="0" w:color="auto"/>
                <w:left w:val="none" w:sz="0" w:space="0" w:color="auto"/>
                <w:bottom w:val="none" w:sz="0" w:space="0" w:color="auto"/>
                <w:right w:val="none" w:sz="0" w:space="0" w:color="auto"/>
              </w:divBdr>
            </w:div>
            <w:div w:id="798956838">
              <w:marLeft w:val="0"/>
              <w:marRight w:val="0"/>
              <w:marTop w:val="0"/>
              <w:marBottom w:val="0"/>
              <w:divBdr>
                <w:top w:val="none" w:sz="0" w:space="0" w:color="auto"/>
                <w:left w:val="none" w:sz="0" w:space="0" w:color="auto"/>
                <w:bottom w:val="none" w:sz="0" w:space="0" w:color="auto"/>
                <w:right w:val="none" w:sz="0" w:space="0" w:color="auto"/>
              </w:divBdr>
            </w:div>
            <w:div w:id="806818581">
              <w:marLeft w:val="0"/>
              <w:marRight w:val="0"/>
              <w:marTop w:val="0"/>
              <w:marBottom w:val="0"/>
              <w:divBdr>
                <w:top w:val="none" w:sz="0" w:space="0" w:color="auto"/>
                <w:left w:val="none" w:sz="0" w:space="0" w:color="auto"/>
                <w:bottom w:val="none" w:sz="0" w:space="0" w:color="auto"/>
                <w:right w:val="none" w:sz="0" w:space="0" w:color="auto"/>
              </w:divBdr>
            </w:div>
            <w:div w:id="813641107">
              <w:marLeft w:val="0"/>
              <w:marRight w:val="0"/>
              <w:marTop w:val="0"/>
              <w:marBottom w:val="0"/>
              <w:divBdr>
                <w:top w:val="none" w:sz="0" w:space="0" w:color="auto"/>
                <w:left w:val="none" w:sz="0" w:space="0" w:color="auto"/>
                <w:bottom w:val="none" w:sz="0" w:space="0" w:color="auto"/>
                <w:right w:val="none" w:sz="0" w:space="0" w:color="auto"/>
              </w:divBdr>
            </w:div>
            <w:div w:id="835993567">
              <w:marLeft w:val="0"/>
              <w:marRight w:val="0"/>
              <w:marTop w:val="0"/>
              <w:marBottom w:val="0"/>
              <w:divBdr>
                <w:top w:val="none" w:sz="0" w:space="0" w:color="auto"/>
                <w:left w:val="none" w:sz="0" w:space="0" w:color="auto"/>
                <w:bottom w:val="none" w:sz="0" w:space="0" w:color="auto"/>
                <w:right w:val="none" w:sz="0" w:space="0" w:color="auto"/>
              </w:divBdr>
            </w:div>
            <w:div w:id="844633646">
              <w:marLeft w:val="0"/>
              <w:marRight w:val="0"/>
              <w:marTop w:val="0"/>
              <w:marBottom w:val="0"/>
              <w:divBdr>
                <w:top w:val="none" w:sz="0" w:space="0" w:color="auto"/>
                <w:left w:val="none" w:sz="0" w:space="0" w:color="auto"/>
                <w:bottom w:val="none" w:sz="0" w:space="0" w:color="auto"/>
                <w:right w:val="none" w:sz="0" w:space="0" w:color="auto"/>
              </w:divBdr>
            </w:div>
            <w:div w:id="857473932">
              <w:marLeft w:val="0"/>
              <w:marRight w:val="0"/>
              <w:marTop w:val="0"/>
              <w:marBottom w:val="0"/>
              <w:divBdr>
                <w:top w:val="none" w:sz="0" w:space="0" w:color="auto"/>
                <w:left w:val="none" w:sz="0" w:space="0" w:color="auto"/>
                <w:bottom w:val="none" w:sz="0" w:space="0" w:color="auto"/>
                <w:right w:val="none" w:sz="0" w:space="0" w:color="auto"/>
              </w:divBdr>
            </w:div>
            <w:div w:id="869296470">
              <w:marLeft w:val="0"/>
              <w:marRight w:val="0"/>
              <w:marTop w:val="0"/>
              <w:marBottom w:val="0"/>
              <w:divBdr>
                <w:top w:val="none" w:sz="0" w:space="0" w:color="auto"/>
                <w:left w:val="none" w:sz="0" w:space="0" w:color="auto"/>
                <w:bottom w:val="none" w:sz="0" w:space="0" w:color="auto"/>
                <w:right w:val="none" w:sz="0" w:space="0" w:color="auto"/>
              </w:divBdr>
            </w:div>
            <w:div w:id="877089018">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883447853">
              <w:marLeft w:val="0"/>
              <w:marRight w:val="0"/>
              <w:marTop w:val="0"/>
              <w:marBottom w:val="0"/>
              <w:divBdr>
                <w:top w:val="none" w:sz="0" w:space="0" w:color="auto"/>
                <w:left w:val="none" w:sz="0" w:space="0" w:color="auto"/>
                <w:bottom w:val="none" w:sz="0" w:space="0" w:color="auto"/>
                <w:right w:val="none" w:sz="0" w:space="0" w:color="auto"/>
              </w:divBdr>
            </w:div>
            <w:div w:id="887229405">
              <w:marLeft w:val="0"/>
              <w:marRight w:val="0"/>
              <w:marTop w:val="0"/>
              <w:marBottom w:val="0"/>
              <w:divBdr>
                <w:top w:val="none" w:sz="0" w:space="0" w:color="auto"/>
                <w:left w:val="none" w:sz="0" w:space="0" w:color="auto"/>
                <w:bottom w:val="none" w:sz="0" w:space="0" w:color="auto"/>
                <w:right w:val="none" w:sz="0" w:space="0" w:color="auto"/>
              </w:divBdr>
            </w:div>
            <w:div w:id="892351339">
              <w:marLeft w:val="0"/>
              <w:marRight w:val="0"/>
              <w:marTop w:val="0"/>
              <w:marBottom w:val="0"/>
              <w:divBdr>
                <w:top w:val="none" w:sz="0" w:space="0" w:color="auto"/>
                <w:left w:val="none" w:sz="0" w:space="0" w:color="auto"/>
                <w:bottom w:val="none" w:sz="0" w:space="0" w:color="auto"/>
                <w:right w:val="none" w:sz="0" w:space="0" w:color="auto"/>
              </w:divBdr>
            </w:div>
            <w:div w:id="893926430">
              <w:marLeft w:val="0"/>
              <w:marRight w:val="0"/>
              <w:marTop w:val="0"/>
              <w:marBottom w:val="0"/>
              <w:divBdr>
                <w:top w:val="none" w:sz="0" w:space="0" w:color="auto"/>
                <w:left w:val="none" w:sz="0" w:space="0" w:color="auto"/>
                <w:bottom w:val="none" w:sz="0" w:space="0" w:color="auto"/>
                <w:right w:val="none" w:sz="0" w:space="0" w:color="auto"/>
              </w:divBdr>
            </w:div>
            <w:div w:id="911042956">
              <w:marLeft w:val="0"/>
              <w:marRight w:val="0"/>
              <w:marTop w:val="0"/>
              <w:marBottom w:val="0"/>
              <w:divBdr>
                <w:top w:val="none" w:sz="0" w:space="0" w:color="auto"/>
                <w:left w:val="none" w:sz="0" w:space="0" w:color="auto"/>
                <w:bottom w:val="none" w:sz="0" w:space="0" w:color="auto"/>
                <w:right w:val="none" w:sz="0" w:space="0" w:color="auto"/>
              </w:divBdr>
            </w:div>
            <w:div w:id="934245911">
              <w:marLeft w:val="0"/>
              <w:marRight w:val="0"/>
              <w:marTop w:val="0"/>
              <w:marBottom w:val="0"/>
              <w:divBdr>
                <w:top w:val="none" w:sz="0" w:space="0" w:color="auto"/>
                <w:left w:val="none" w:sz="0" w:space="0" w:color="auto"/>
                <w:bottom w:val="none" w:sz="0" w:space="0" w:color="auto"/>
                <w:right w:val="none" w:sz="0" w:space="0" w:color="auto"/>
              </w:divBdr>
            </w:div>
            <w:div w:id="973566267">
              <w:marLeft w:val="0"/>
              <w:marRight w:val="0"/>
              <w:marTop w:val="0"/>
              <w:marBottom w:val="0"/>
              <w:divBdr>
                <w:top w:val="none" w:sz="0" w:space="0" w:color="auto"/>
                <w:left w:val="none" w:sz="0" w:space="0" w:color="auto"/>
                <w:bottom w:val="none" w:sz="0" w:space="0" w:color="auto"/>
                <w:right w:val="none" w:sz="0" w:space="0" w:color="auto"/>
              </w:divBdr>
            </w:div>
            <w:div w:id="975331179">
              <w:marLeft w:val="0"/>
              <w:marRight w:val="0"/>
              <w:marTop w:val="0"/>
              <w:marBottom w:val="0"/>
              <w:divBdr>
                <w:top w:val="none" w:sz="0" w:space="0" w:color="auto"/>
                <w:left w:val="none" w:sz="0" w:space="0" w:color="auto"/>
                <w:bottom w:val="none" w:sz="0" w:space="0" w:color="auto"/>
                <w:right w:val="none" w:sz="0" w:space="0" w:color="auto"/>
              </w:divBdr>
            </w:div>
            <w:div w:id="988679756">
              <w:marLeft w:val="0"/>
              <w:marRight w:val="0"/>
              <w:marTop w:val="0"/>
              <w:marBottom w:val="0"/>
              <w:divBdr>
                <w:top w:val="none" w:sz="0" w:space="0" w:color="auto"/>
                <w:left w:val="none" w:sz="0" w:space="0" w:color="auto"/>
                <w:bottom w:val="none" w:sz="0" w:space="0" w:color="auto"/>
                <w:right w:val="none" w:sz="0" w:space="0" w:color="auto"/>
              </w:divBdr>
            </w:div>
            <w:div w:id="1033925245">
              <w:marLeft w:val="0"/>
              <w:marRight w:val="0"/>
              <w:marTop w:val="0"/>
              <w:marBottom w:val="0"/>
              <w:divBdr>
                <w:top w:val="none" w:sz="0" w:space="0" w:color="auto"/>
                <w:left w:val="none" w:sz="0" w:space="0" w:color="auto"/>
                <w:bottom w:val="none" w:sz="0" w:space="0" w:color="auto"/>
                <w:right w:val="none" w:sz="0" w:space="0" w:color="auto"/>
              </w:divBdr>
            </w:div>
            <w:div w:id="1045985691">
              <w:marLeft w:val="0"/>
              <w:marRight w:val="0"/>
              <w:marTop w:val="0"/>
              <w:marBottom w:val="0"/>
              <w:divBdr>
                <w:top w:val="none" w:sz="0" w:space="0" w:color="auto"/>
                <w:left w:val="none" w:sz="0" w:space="0" w:color="auto"/>
                <w:bottom w:val="none" w:sz="0" w:space="0" w:color="auto"/>
                <w:right w:val="none" w:sz="0" w:space="0" w:color="auto"/>
              </w:divBdr>
            </w:div>
            <w:div w:id="1117988519">
              <w:marLeft w:val="0"/>
              <w:marRight w:val="0"/>
              <w:marTop w:val="0"/>
              <w:marBottom w:val="0"/>
              <w:divBdr>
                <w:top w:val="none" w:sz="0" w:space="0" w:color="auto"/>
                <w:left w:val="none" w:sz="0" w:space="0" w:color="auto"/>
                <w:bottom w:val="none" w:sz="0" w:space="0" w:color="auto"/>
                <w:right w:val="none" w:sz="0" w:space="0" w:color="auto"/>
              </w:divBdr>
            </w:div>
            <w:div w:id="1124278119">
              <w:marLeft w:val="0"/>
              <w:marRight w:val="0"/>
              <w:marTop w:val="0"/>
              <w:marBottom w:val="0"/>
              <w:divBdr>
                <w:top w:val="none" w:sz="0" w:space="0" w:color="auto"/>
                <w:left w:val="none" w:sz="0" w:space="0" w:color="auto"/>
                <w:bottom w:val="none" w:sz="0" w:space="0" w:color="auto"/>
                <w:right w:val="none" w:sz="0" w:space="0" w:color="auto"/>
              </w:divBdr>
            </w:div>
            <w:div w:id="1137180982">
              <w:marLeft w:val="0"/>
              <w:marRight w:val="0"/>
              <w:marTop w:val="0"/>
              <w:marBottom w:val="0"/>
              <w:divBdr>
                <w:top w:val="none" w:sz="0" w:space="0" w:color="auto"/>
                <w:left w:val="none" w:sz="0" w:space="0" w:color="auto"/>
                <w:bottom w:val="none" w:sz="0" w:space="0" w:color="auto"/>
                <w:right w:val="none" w:sz="0" w:space="0" w:color="auto"/>
              </w:divBdr>
            </w:div>
            <w:div w:id="1164126044">
              <w:marLeft w:val="0"/>
              <w:marRight w:val="0"/>
              <w:marTop w:val="0"/>
              <w:marBottom w:val="0"/>
              <w:divBdr>
                <w:top w:val="none" w:sz="0" w:space="0" w:color="auto"/>
                <w:left w:val="none" w:sz="0" w:space="0" w:color="auto"/>
                <w:bottom w:val="none" w:sz="0" w:space="0" w:color="auto"/>
                <w:right w:val="none" w:sz="0" w:space="0" w:color="auto"/>
              </w:divBdr>
            </w:div>
            <w:div w:id="1166552098">
              <w:marLeft w:val="0"/>
              <w:marRight w:val="0"/>
              <w:marTop w:val="0"/>
              <w:marBottom w:val="0"/>
              <w:divBdr>
                <w:top w:val="none" w:sz="0" w:space="0" w:color="auto"/>
                <w:left w:val="none" w:sz="0" w:space="0" w:color="auto"/>
                <w:bottom w:val="none" w:sz="0" w:space="0" w:color="auto"/>
                <w:right w:val="none" w:sz="0" w:space="0" w:color="auto"/>
              </w:divBdr>
            </w:div>
            <w:div w:id="1168905048">
              <w:marLeft w:val="0"/>
              <w:marRight w:val="0"/>
              <w:marTop w:val="0"/>
              <w:marBottom w:val="0"/>
              <w:divBdr>
                <w:top w:val="none" w:sz="0" w:space="0" w:color="auto"/>
                <w:left w:val="none" w:sz="0" w:space="0" w:color="auto"/>
                <w:bottom w:val="none" w:sz="0" w:space="0" w:color="auto"/>
                <w:right w:val="none" w:sz="0" w:space="0" w:color="auto"/>
              </w:divBdr>
            </w:div>
            <w:div w:id="1171413947">
              <w:marLeft w:val="0"/>
              <w:marRight w:val="0"/>
              <w:marTop w:val="0"/>
              <w:marBottom w:val="0"/>
              <w:divBdr>
                <w:top w:val="none" w:sz="0" w:space="0" w:color="auto"/>
                <w:left w:val="none" w:sz="0" w:space="0" w:color="auto"/>
                <w:bottom w:val="none" w:sz="0" w:space="0" w:color="auto"/>
                <w:right w:val="none" w:sz="0" w:space="0" w:color="auto"/>
              </w:divBdr>
            </w:div>
            <w:div w:id="1188985685">
              <w:marLeft w:val="0"/>
              <w:marRight w:val="0"/>
              <w:marTop w:val="0"/>
              <w:marBottom w:val="0"/>
              <w:divBdr>
                <w:top w:val="none" w:sz="0" w:space="0" w:color="auto"/>
                <w:left w:val="none" w:sz="0" w:space="0" w:color="auto"/>
                <w:bottom w:val="none" w:sz="0" w:space="0" w:color="auto"/>
                <w:right w:val="none" w:sz="0" w:space="0" w:color="auto"/>
              </w:divBdr>
            </w:div>
            <w:div w:id="1191214959">
              <w:marLeft w:val="0"/>
              <w:marRight w:val="0"/>
              <w:marTop w:val="0"/>
              <w:marBottom w:val="0"/>
              <w:divBdr>
                <w:top w:val="none" w:sz="0" w:space="0" w:color="auto"/>
                <w:left w:val="none" w:sz="0" w:space="0" w:color="auto"/>
                <w:bottom w:val="none" w:sz="0" w:space="0" w:color="auto"/>
                <w:right w:val="none" w:sz="0" w:space="0" w:color="auto"/>
              </w:divBdr>
            </w:div>
            <w:div w:id="1201626811">
              <w:marLeft w:val="0"/>
              <w:marRight w:val="0"/>
              <w:marTop w:val="0"/>
              <w:marBottom w:val="0"/>
              <w:divBdr>
                <w:top w:val="none" w:sz="0" w:space="0" w:color="auto"/>
                <w:left w:val="none" w:sz="0" w:space="0" w:color="auto"/>
                <w:bottom w:val="none" w:sz="0" w:space="0" w:color="auto"/>
                <w:right w:val="none" w:sz="0" w:space="0" w:color="auto"/>
              </w:divBdr>
            </w:div>
            <w:div w:id="1226918741">
              <w:marLeft w:val="0"/>
              <w:marRight w:val="0"/>
              <w:marTop w:val="0"/>
              <w:marBottom w:val="0"/>
              <w:divBdr>
                <w:top w:val="none" w:sz="0" w:space="0" w:color="auto"/>
                <w:left w:val="none" w:sz="0" w:space="0" w:color="auto"/>
                <w:bottom w:val="none" w:sz="0" w:space="0" w:color="auto"/>
                <w:right w:val="none" w:sz="0" w:space="0" w:color="auto"/>
              </w:divBdr>
            </w:div>
            <w:div w:id="1231111880">
              <w:marLeft w:val="0"/>
              <w:marRight w:val="0"/>
              <w:marTop w:val="0"/>
              <w:marBottom w:val="0"/>
              <w:divBdr>
                <w:top w:val="none" w:sz="0" w:space="0" w:color="auto"/>
                <w:left w:val="none" w:sz="0" w:space="0" w:color="auto"/>
                <w:bottom w:val="none" w:sz="0" w:space="0" w:color="auto"/>
                <w:right w:val="none" w:sz="0" w:space="0" w:color="auto"/>
              </w:divBdr>
            </w:div>
            <w:div w:id="1231886052">
              <w:marLeft w:val="0"/>
              <w:marRight w:val="0"/>
              <w:marTop w:val="0"/>
              <w:marBottom w:val="0"/>
              <w:divBdr>
                <w:top w:val="none" w:sz="0" w:space="0" w:color="auto"/>
                <w:left w:val="none" w:sz="0" w:space="0" w:color="auto"/>
                <w:bottom w:val="none" w:sz="0" w:space="0" w:color="auto"/>
                <w:right w:val="none" w:sz="0" w:space="0" w:color="auto"/>
              </w:divBdr>
            </w:div>
            <w:div w:id="1247956098">
              <w:marLeft w:val="0"/>
              <w:marRight w:val="0"/>
              <w:marTop w:val="0"/>
              <w:marBottom w:val="0"/>
              <w:divBdr>
                <w:top w:val="none" w:sz="0" w:space="0" w:color="auto"/>
                <w:left w:val="none" w:sz="0" w:space="0" w:color="auto"/>
                <w:bottom w:val="none" w:sz="0" w:space="0" w:color="auto"/>
                <w:right w:val="none" w:sz="0" w:space="0" w:color="auto"/>
              </w:divBdr>
            </w:div>
            <w:div w:id="1352489117">
              <w:marLeft w:val="0"/>
              <w:marRight w:val="0"/>
              <w:marTop w:val="0"/>
              <w:marBottom w:val="0"/>
              <w:divBdr>
                <w:top w:val="none" w:sz="0" w:space="0" w:color="auto"/>
                <w:left w:val="none" w:sz="0" w:space="0" w:color="auto"/>
                <w:bottom w:val="none" w:sz="0" w:space="0" w:color="auto"/>
                <w:right w:val="none" w:sz="0" w:space="0" w:color="auto"/>
              </w:divBdr>
            </w:div>
            <w:div w:id="1360740453">
              <w:marLeft w:val="0"/>
              <w:marRight w:val="0"/>
              <w:marTop w:val="0"/>
              <w:marBottom w:val="0"/>
              <w:divBdr>
                <w:top w:val="none" w:sz="0" w:space="0" w:color="auto"/>
                <w:left w:val="none" w:sz="0" w:space="0" w:color="auto"/>
                <w:bottom w:val="none" w:sz="0" w:space="0" w:color="auto"/>
                <w:right w:val="none" w:sz="0" w:space="0" w:color="auto"/>
              </w:divBdr>
            </w:div>
            <w:div w:id="1368069065">
              <w:marLeft w:val="0"/>
              <w:marRight w:val="0"/>
              <w:marTop w:val="0"/>
              <w:marBottom w:val="0"/>
              <w:divBdr>
                <w:top w:val="none" w:sz="0" w:space="0" w:color="auto"/>
                <w:left w:val="none" w:sz="0" w:space="0" w:color="auto"/>
                <w:bottom w:val="none" w:sz="0" w:space="0" w:color="auto"/>
                <w:right w:val="none" w:sz="0" w:space="0" w:color="auto"/>
              </w:divBdr>
            </w:div>
            <w:div w:id="1435976510">
              <w:marLeft w:val="0"/>
              <w:marRight w:val="0"/>
              <w:marTop w:val="0"/>
              <w:marBottom w:val="0"/>
              <w:divBdr>
                <w:top w:val="none" w:sz="0" w:space="0" w:color="auto"/>
                <w:left w:val="none" w:sz="0" w:space="0" w:color="auto"/>
                <w:bottom w:val="none" w:sz="0" w:space="0" w:color="auto"/>
                <w:right w:val="none" w:sz="0" w:space="0" w:color="auto"/>
              </w:divBdr>
            </w:div>
            <w:div w:id="1461846299">
              <w:marLeft w:val="0"/>
              <w:marRight w:val="0"/>
              <w:marTop w:val="0"/>
              <w:marBottom w:val="0"/>
              <w:divBdr>
                <w:top w:val="none" w:sz="0" w:space="0" w:color="auto"/>
                <w:left w:val="none" w:sz="0" w:space="0" w:color="auto"/>
                <w:bottom w:val="none" w:sz="0" w:space="0" w:color="auto"/>
                <w:right w:val="none" w:sz="0" w:space="0" w:color="auto"/>
              </w:divBdr>
            </w:div>
            <w:div w:id="1464495661">
              <w:marLeft w:val="0"/>
              <w:marRight w:val="0"/>
              <w:marTop w:val="0"/>
              <w:marBottom w:val="0"/>
              <w:divBdr>
                <w:top w:val="none" w:sz="0" w:space="0" w:color="auto"/>
                <w:left w:val="none" w:sz="0" w:space="0" w:color="auto"/>
                <w:bottom w:val="none" w:sz="0" w:space="0" w:color="auto"/>
                <w:right w:val="none" w:sz="0" w:space="0" w:color="auto"/>
              </w:divBdr>
            </w:div>
            <w:div w:id="1476098971">
              <w:marLeft w:val="0"/>
              <w:marRight w:val="0"/>
              <w:marTop w:val="0"/>
              <w:marBottom w:val="0"/>
              <w:divBdr>
                <w:top w:val="none" w:sz="0" w:space="0" w:color="auto"/>
                <w:left w:val="none" w:sz="0" w:space="0" w:color="auto"/>
                <w:bottom w:val="none" w:sz="0" w:space="0" w:color="auto"/>
                <w:right w:val="none" w:sz="0" w:space="0" w:color="auto"/>
              </w:divBdr>
            </w:div>
            <w:div w:id="1538196485">
              <w:marLeft w:val="0"/>
              <w:marRight w:val="0"/>
              <w:marTop w:val="0"/>
              <w:marBottom w:val="0"/>
              <w:divBdr>
                <w:top w:val="none" w:sz="0" w:space="0" w:color="auto"/>
                <w:left w:val="none" w:sz="0" w:space="0" w:color="auto"/>
                <w:bottom w:val="none" w:sz="0" w:space="0" w:color="auto"/>
                <w:right w:val="none" w:sz="0" w:space="0" w:color="auto"/>
              </w:divBdr>
            </w:div>
            <w:div w:id="1562714852">
              <w:marLeft w:val="0"/>
              <w:marRight w:val="0"/>
              <w:marTop w:val="0"/>
              <w:marBottom w:val="0"/>
              <w:divBdr>
                <w:top w:val="none" w:sz="0" w:space="0" w:color="auto"/>
                <w:left w:val="none" w:sz="0" w:space="0" w:color="auto"/>
                <w:bottom w:val="none" w:sz="0" w:space="0" w:color="auto"/>
                <w:right w:val="none" w:sz="0" w:space="0" w:color="auto"/>
              </w:divBdr>
            </w:div>
            <w:div w:id="1563755397">
              <w:marLeft w:val="0"/>
              <w:marRight w:val="0"/>
              <w:marTop w:val="0"/>
              <w:marBottom w:val="0"/>
              <w:divBdr>
                <w:top w:val="none" w:sz="0" w:space="0" w:color="auto"/>
                <w:left w:val="none" w:sz="0" w:space="0" w:color="auto"/>
                <w:bottom w:val="none" w:sz="0" w:space="0" w:color="auto"/>
                <w:right w:val="none" w:sz="0" w:space="0" w:color="auto"/>
              </w:divBdr>
            </w:div>
            <w:div w:id="1575315835">
              <w:marLeft w:val="0"/>
              <w:marRight w:val="0"/>
              <w:marTop w:val="0"/>
              <w:marBottom w:val="0"/>
              <w:divBdr>
                <w:top w:val="none" w:sz="0" w:space="0" w:color="auto"/>
                <w:left w:val="none" w:sz="0" w:space="0" w:color="auto"/>
                <w:bottom w:val="none" w:sz="0" w:space="0" w:color="auto"/>
                <w:right w:val="none" w:sz="0" w:space="0" w:color="auto"/>
              </w:divBdr>
            </w:div>
            <w:div w:id="1577124871">
              <w:marLeft w:val="0"/>
              <w:marRight w:val="0"/>
              <w:marTop w:val="0"/>
              <w:marBottom w:val="0"/>
              <w:divBdr>
                <w:top w:val="none" w:sz="0" w:space="0" w:color="auto"/>
                <w:left w:val="none" w:sz="0" w:space="0" w:color="auto"/>
                <w:bottom w:val="none" w:sz="0" w:space="0" w:color="auto"/>
                <w:right w:val="none" w:sz="0" w:space="0" w:color="auto"/>
              </w:divBdr>
            </w:div>
            <w:div w:id="1580826513">
              <w:marLeft w:val="0"/>
              <w:marRight w:val="0"/>
              <w:marTop w:val="0"/>
              <w:marBottom w:val="0"/>
              <w:divBdr>
                <w:top w:val="none" w:sz="0" w:space="0" w:color="auto"/>
                <w:left w:val="none" w:sz="0" w:space="0" w:color="auto"/>
                <w:bottom w:val="none" w:sz="0" w:space="0" w:color="auto"/>
                <w:right w:val="none" w:sz="0" w:space="0" w:color="auto"/>
              </w:divBdr>
            </w:div>
            <w:div w:id="1583874857">
              <w:marLeft w:val="0"/>
              <w:marRight w:val="0"/>
              <w:marTop w:val="0"/>
              <w:marBottom w:val="0"/>
              <w:divBdr>
                <w:top w:val="none" w:sz="0" w:space="0" w:color="auto"/>
                <w:left w:val="none" w:sz="0" w:space="0" w:color="auto"/>
                <w:bottom w:val="none" w:sz="0" w:space="0" w:color="auto"/>
                <w:right w:val="none" w:sz="0" w:space="0" w:color="auto"/>
              </w:divBdr>
            </w:div>
            <w:div w:id="1628508490">
              <w:marLeft w:val="0"/>
              <w:marRight w:val="0"/>
              <w:marTop w:val="0"/>
              <w:marBottom w:val="0"/>
              <w:divBdr>
                <w:top w:val="none" w:sz="0" w:space="0" w:color="auto"/>
                <w:left w:val="none" w:sz="0" w:space="0" w:color="auto"/>
                <w:bottom w:val="none" w:sz="0" w:space="0" w:color="auto"/>
                <w:right w:val="none" w:sz="0" w:space="0" w:color="auto"/>
              </w:divBdr>
            </w:div>
            <w:div w:id="1657610620">
              <w:marLeft w:val="0"/>
              <w:marRight w:val="0"/>
              <w:marTop w:val="0"/>
              <w:marBottom w:val="0"/>
              <w:divBdr>
                <w:top w:val="none" w:sz="0" w:space="0" w:color="auto"/>
                <w:left w:val="none" w:sz="0" w:space="0" w:color="auto"/>
                <w:bottom w:val="none" w:sz="0" w:space="0" w:color="auto"/>
                <w:right w:val="none" w:sz="0" w:space="0" w:color="auto"/>
              </w:divBdr>
            </w:div>
            <w:div w:id="1694726338">
              <w:marLeft w:val="0"/>
              <w:marRight w:val="0"/>
              <w:marTop w:val="0"/>
              <w:marBottom w:val="0"/>
              <w:divBdr>
                <w:top w:val="none" w:sz="0" w:space="0" w:color="auto"/>
                <w:left w:val="none" w:sz="0" w:space="0" w:color="auto"/>
                <w:bottom w:val="none" w:sz="0" w:space="0" w:color="auto"/>
                <w:right w:val="none" w:sz="0" w:space="0" w:color="auto"/>
              </w:divBdr>
            </w:div>
            <w:div w:id="1702124313">
              <w:marLeft w:val="0"/>
              <w:marRight w:val="0"/>
              <w:marTop w:val="0"/>
              <w:marBottom w:val="0"/>
              <w:divBdr>
                <w:top w:val="none" w:sz="0" w:space="0" w:color="auto"/>
                <w:left w:val="none" w:sz="0" w:space="0" w:color="auto"/>
                <w:bottom w:val="none" w:sz="0" w:space="0" w:color="auto"/>
                <w:right w:val="none" w:sz="0" w:space="0" w:color="auto"/>
              </w:divBdr>
            </w:div>
            <w:div w:id="1735396074">
              <w:marLeft w:val="0"/>
              <w:marRight w:val="0"/>
              <w:marTop w:val="0"/>
              <w:marBottom w:val="0"/>
              <w:divBdr>
                <w:top w:val="none" w:sz="0" w:space="0" w:color="auto"/>
                <w:left w:val="none" w:sz="0" w:space="0" w:color="auto"/>
                <w:bottom w:val="none" w:sz="0" w:space="0" w:color="auto"/>
                <w:right w:val="none" w:sz="0" w:space="0" w:color="auto"/>
              </w:divBdr>
            </w:div>
            <w:div w:id="1740595496">
              <w:marLeft w:val="0"/>
              <w:marRight w:val="0"/>
              <w:marTop w:val="0"/>
              <w:marBottom w:val="0"/>
              <w:divBdr>
                <w:top w:val="none" w:sz="0" w:space="0" w:color="auto"/>
                <w:left w:val="none" w:sz="0" w:space="0" w:color="auto"/>
                <w:bottom w:val="none" w:sz="0" w:space="0" w:color="auto"/>
                <w:right w:val="none" w:sz="0" w:space="0" w:color="auto"/>
              </w:divBdr>
            </w:div>
            <w:div w:id="1775901289">
              <w:marLeft w:val="0"/>
              <w:marRight w:val="0"/>
              <w:marTop w:val="0"/>
              <w:marBottom w:val="0"/>
              <w:divBdr>
                <w:top w:val="none" w:sz="0" w:space="0" w:color="auto"/>
                <w:left w:val="none" w:sz="0" w:space="0" w:color="auto"/>
                <w:bottom w:val="none" w:sz="0" w:space="0" w:color="auto"/>
                <w:right w:val="none" w:sz="0" w:space="0" w:color="auto"/>
              </w:divBdr>
            </w:div>
            <w:div w:id="1784109516">
              <w:marLeft w:val="0"/>
              <w:marRight w:val="0"/>
              <w:marTop w:val="0"/>
              <w:marBottom w:val="0"/>
              <w:divBdr>
                <w:top w:val="none" w:sz="0" w:space="0" w:color="auto"/>
                <w:left w:val="none" w:sz="0" w:space="0" w:color="auto"/>
                <w:bottom w:val="none" w:sz="0" w:space="0" w:color="auto"/>
                <w:right w:val="none" w:sz="0" w:space="0" w:color="auto"/>
              </w:divBdr>
            </w:div>
            <w:div w:id="1799520069">
              <w:marLeft w:val="0"/>
              <w:marRight w:val="0"/>
              <w:marTop w:val="0"/>
              <w:marBottom w:val="0"/>
              <w:divBdr>
                <w:top w:val="none" w:sz="0" w:space="0" w:color="auto"/>
                <w:left w:val="none" w:sz="0" w:space="0" w:color="auto"/>
                <w:bottom w:val="none" w:sz="0" w:space="0" w:color="auto"/>
                <w:right w:val="none" w:sz="0" w:space="0" w:color="auto"/>
              </w:divBdr>
            </w:div>
            <w:div w:id="1812793496">
              <w:marLeft w:val="0"/>
              <w:marRight w:val="0"/>
              <w:marTop w:val="0"/>
              <w:marBottom w:val="0"/>
              <w:divBdr>
                <w:top w:val="none" w:sz="0" w:space="0" w:color="auto"/>
                <w:left w:val="none" w:sz="0" w:space="0" w:color="auto"/>
                <w:bottom w:val="none" w:sz="0" w:space="0" w:color="auto"/>
                <w:right w:val="none" w:sz="0" w:space="0" w:color="auto"/>
              </w:divBdr>
            </w:div>
            <w:div w:id="1853255872">
              <w:marLeft w:val="0"/>
              <w:marRight w:val="0"/>
              <w:marTop w:val="0"/>
              <w:marBottom w:val="0"/>
              <w:divBdr>
                <w:top w:val="none" w:sz="0" w:space="0" w:color="auto"/>
                <w:left w:val="none" w:sz="0" w:space="0" w:color="auto"/>
                <w:bottom w:val="none" w:sz="0" w:space="0" w:color="auto"/>
                <w:right w:val="none" w:sz="0" w:space="0" w:color="auto"/>
              </w:divBdr>
            </w:div>
            <w:div w:id="1891838711">
              <w:marLeft w:val="0"/>
              <w:marRight w:val="0"/>
              <w:marTop w:val="0"/>
              <w:marBottom w:val="0"/>
              <w:divBdr>
                <w:top w:val="none" w:sz="0" w:space="0" w:color="auto"/>
                <w:left w:val="none" w:sz="0" w:space="0" w:color="auto"/>
                <w:bottom w:val="none" w:sz="0" w:space="0" w:color="auto"/>
                <w:right w:val="none" w:sz="0" w:space="0" w:color="auto"/>
              </w:divBdr>
            </w:div>
            <w:div w:id="1894727954">
              <w:marLeft w:val="0"/>
              <w:marRight w:val="0"/>
              <w:marTop w:val="0"/>
              <w:marBottom w:val="0"/>
              <w:divBdr>
                <w:top w:val="none" w:sz="0" w:space="0" w:color="auto"/>
                <w:left w:val="none" w:sz="0" w:space="0" w:color="auto"/>
                <w:bottom w:val="none" w:sz="0" w:space="0" w:color="auto"/>
                <w:right w:val="none" w:sz="0" w:space="0" w:color="auto"/>
              </w:divBdr>
            </w:div>
            <w:div w:id="1897889683">
              <w:marLeft w:val="0"/>
              <w:marRight w:val="0"/>
              <w:marTop w:val="0"/>
              <w:marBottom w:val="0"/>
              <w:divBdr>
                <w:top w:val="none" w:sz="0" w:space="0" w:color="auto"/>
                <w:left w:val="none" w:sz="0" w:space="0" w:color="auto"/>
                <w:bottom w:val="none" w:sz="0" w:space="0" w:color="auto"/>
                <w:right w:val="none" w:sz="0" w:space="0" w:color="auto"/>
              </w:divBdr>
            </w:div>
            <w:div w:id="1922131607">
              <w:marLeft w:val="0"/>
              <w:marRight w:val="0"/>
              <w:marTop w:val="0"/>
              <w:marBottom w:val="0"/>
              <w:divBdr>
                <w:top w:val="none" w:sz="0" w:space="0" w:color="auto"/>
                <w:left w:val="none" w:sz="0" w:space="0" w:color="auto"/>
                <w:bottom w:val="none" w:sz="0" w:space="0" w:color="auto"/>
                <w:right w:val="none" w:sz="0" w:space="0" w:color="auto"/>
              </w:divBdr>
            </w:div>
            <w:div w:id="1938251825">
              <w:marLeft w:val="0"/>
              <w:marRight w:val="0"/>
              <w:marTop w:val="0"/>
              <w:marBottom w:val="0"/>
              <w:divBdr>
                <w:top w:val="none" w:sz="0" w:space="0" w:color="auto"/>
                <w:left w:val="none" w:sz="0" w:space="0" w:color="auto"/>
                <w:bottom w:val="none" w:sz="0" w:space="0" w:color="auto"/>
                <w:right w:val="none" w:sz="0" w:space="0" w:color="auto"/>
              </w:divBdr>
            </w:div>
            <w:div w:id="1959068360">
              <w:marLeft w:val="0"/>
              <w:marRight w:val="0"/>
              <w:marTop w:val="0"/>
              <w:marBottom w:val="0"/>
              <w:divBdr>
                <w:top w:val="none" w:sz="0" w:space="0" w:color="auto"/>
                <w:left w:val="none" w:sz="0" w:space="0" w:color="auto"/>
                <w:bottom w:val="none" w:sz="0" w:space="0" w:color="auto"/>
                <w:right w:val="none" w:sz="0" w:space="0" w:color="auto"/>
              </w:divBdr>
            </w:div>
            <w:div w:id="2021934052">
              <w:marLeft w:val="0"/>
              <w:marRight w:val="0"/>
              <w:marTop w:val="0"/>
              <w:marBottom w:val="0"/>
              <w:divBdr>
                <w:top w:val="none" w:sz="0" w:space="0" w:color="auto"/>
                <w:left w:val="none" w:sz="0" w:space="0" w:color="auto"/>
                <w:bottom w:val="none" w:sz="0" w:space="0" w:color="auto"/>
                <w:right w:val="none" w:sz="0" w:space="0" w:color="auto"/>
              </w:divBdr>
            </w:div>
            <w:div w:id="2024742388">
              <w:marLeft w:val="0"/>
              <w:marRight w:val="0"/>
              <w:marTop w:val="0"/>
              <w:marBottom w:val="0"/>
              <w:divBdr>
                <w:top w:val="none" w:sz="0" w:space="0" w:color="auto"/>
                <w:left w:val="none" w:sz="0" w:space="0" w:color="auto"/>
                <w:bottom w:val="none" w:sz="0" w:space="0" w:color="auto"/>
                <w:right w:val="none" w:sz="0" w:space="0" w:color="auto"/>
              </w:divBdr>
            </w:div>
            <w:div w:id="2030250366">
              <w:marLeft w:val="0"/>
              <w:marRight w:val="0"/>
              <w:marTop w:val="0"/>
              <w:marBottom w:val="0"/>
              <w:divBdr>
                <w:top w:val="none" w:sz="0" w:space="0" w:color="auto"/>
                <w:left w:val="none" w:sz="0" w:space="0" w:color="auto"/>
                <w:bottom w:val="none" w:sz="0" w:space="0" w:color="auto"/>
                <w:right w:val="none" w:sz="0" w:space="0" w:color="auto"/>
              </w:divBdr>
            </w:div>
            <w:div w:id="2035306454">
              <w:marLeft w:val="0"/>
              <w:marRight w:val="0"/>
              <w:marTop w:val="0"/>
              <w:marBottom w:val="0"/>
              <w:divBdr>
                <w:top w:val="none" w:sz="0" w:space="0" w:color="auto"/>
                <w:left w:val="none" w:sz="0" w:space="0" w:color="auto"/>
                <w:bottom w:val="none" w:sz="0" w:space="0" w:color="auto"/>
                <w:right w:val="none" w:sz="0" w:space="0" w:color="auto"/>
              </w:divBdr>
            </w:div>
            <w:div w:id="2047483845">
              <w:marLeft w:val="0"/>
              <w:marRight w:val="0"/>
              <w:marTop w:val="0"/>
              <w:marBottom w:val="0"/>
              <w:divBdr>
                <w:top w:val="none" w:sz="0" w:space="0" w:color="auto"/>
                <w:left w:val="none" w:sz="0" w:space="0" w:color="auto"/>
                <w:bottom w:val="none" w:sz="0" w:space="0" w:color="auto"/>
                <w:right w:val="none" w:sz="0" w:space="0" w:color="auto"/>
              </w:divBdr>
            </w:div>
            <w:div w:id="2055150774">
              <w:marLeft w:val="0"/>
              <w:marRight w:val="0"/>
              <w:marTop w:val="0"/>
              <w:marBottom w:val="0"/>
              <w:divBdr>
                <w:top w:val="none" w:sz="0" w:space="0" w:color="auto"/>
                <w:left w:val="none" w:sz="0" w:space="0" w:color="auto"/>
                <w:bottom w:val="none" w:sz="0" w:space="0" w:color="auto"/>
                <w:right w:val="none" w:sz="0" w:space="0" w:color="auto"/>
              </w:divBdr>
            </w:div>
            <w:div w:id="2074543002">
              <w:marLeft w:val="0"/>
              <w:marRight w:val="0"/>
              <w:marTop w:val="0"/>
              <w:marBottom w:val="0"/>
              <w:divBdr>
                <w:top w:val="none" w:sz="0" w:space="0" w:color="auto"/>
                <w:left w:val="none" w:sz="0" w:space="0" w:color="auto"/>
                <w:bottom w:val="none" w:sz="0" w:space="0" w:color="auto"/>
                <w:right w:val="none" w:sz="0" w:space="0" w:color="auto"/>
              </w:divBdr>
            </w:div>
            <w:div w:id="2101023926">
              <w:marLeft w:val="0"/>
              <w:marRight w:val="0"/>
              <w:marTop w:val="0"/>
              <w:marBottom w:val="0"/>
              <w:divBdr>
                <w:top w:val="none" w:sz="0" w:space="0" w:color="auto"/>
                <w:left w:val="none" w:sz="0" w:space="0" w:color="auto"/>
                <w:bottom w:val="none" w:sz="0" w:space="0" w:color="auto"/>
                <w:right w:val="none" w:sz="0" w:space="0" w:color="auto"/>
              </w:divBdr>
            </w:div>
            <w:div w:id="211111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64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doi.org/10.1088/1748-9326/ab0db7"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doi.org/978-92-5-130337-5" TargetMode="External"/><Relationship Id="rId21" Type="http://schemas.openxmlformats.org/officeDocument/2006/relationships/hyperlink" Target="https://www.bank-abc.com/En/AboutABC/Media/Press/Pages/ABCclosesUS$475millionfacilityforDIWACO.aspx" TargetMode="External"/><Relationship Id="rId42" Type="http://schemas.openxmlformats.org/officeDocument/2006/relationships/hyperlink" Target="https://nls.ldls.org.uk/welcome.html?ark:/81055/vdc_100059389643.0x00000d" TargetMode="External"/><Relationship Id="rId47" Type="http://schemas.openxmlformats.org/officeDocument/2006/relationships/hyperlink" Target="https://doi.org/10.1002/2016WR020261" TargetMode="External"/><Relationship Id="rId63" Type="http://schemas.openxmlformats.org/officeDocument/2006/relationships/hyperlink" Target="http://documents.worldbank.org/curated/en/281071523547385102/Water-Scarce-Cities-Thriving-in-a-Finite-World" TargetMode="External"/><Relationship Id="rId68" Type="http://schemas.openxmlformats.org/officeDocument/2006/relationships/image" Target="media/image7.png"/><Relationship Id="rId84" Type="http://schemas.microsoft.com/office/2011/relationships/people" Target="people.xm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hyperlink" Target="https://doi.org/10.1080/02508060802504412" TargetMode="External"/><Relationship Id="rId37" Type="http://schemas.openxmlformats.org/officeDocument/2006/relationships/hyperlink" Target="https://doi.org/10.1111/mepo.12077" TargetMode="External"/><Relationship Id="rId53" Type="http://schemas.openxmlformats.org/officeDocument/2006/relationships/hyperlink" Target="http://documents.worldbank.org/curated/en/590281468273647134/Jordan-An-evaluation-of-bank-assistance-for-water-development-and-management-a-country-assistance-evaluation" TargetMode="External"/><Relationship Id="rId58" Type="http://schemas.openxmlformats.org/officeDocument/2006/relationships/hyperlink" Target="https://doi.org/10.1080/02508060308691686" TargetMode="External"/><Relationship Id="rId74" Type="http://schemas.openxmlformats.org/officeDocument/2006/relationships/image" Target="media/image13.png"/><Relationship Id="rId79"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edepot.wur.nl/431556" TargetMode="External"/><Relationship Id="rId14" Type="http://schemas.openxmlformats.org/officeDocument/2006/relationships/image" Target="media/image3.jpeg"/><Relationship Id="rId22" Type="http://schemas.openxmlformats.org/officeDocument/2006/relationships/hyperlink" Target="https://doi.org/10.2166/wp.2013.007" TargetMode="External"/><Relationship Id="rId27" Type="http://schemas.openxmlformats.org/officeDocument/2006/relationships/hyperlink" Target="https://www.internationalwaterlaw.org/blog/2015/08/31/the-newest-transboundary-aquifer-agreement-jordan-and-saudi-arabia-cooperate-over-the-al-sag-al-disi-aquifer/" TargetMode="External"/><Relationship Id="rId30" Type="http://schemas.openxmlformats.org/officeDocument/2006/relationships/hyperlink" Target="https://www.eib.org/en/projects/loans/all/20080462" TargetMode="External"/><Relationship Id="rId35" Type="http://schemas.openxmlformats.org/officeDocument/2006/relationships/hyperlink" Target="https://doi.org/10.3390/rs11172069" TargetMode="External"/><Relationship Id="rId43" Type="http://schemas.openxmlformats.org/officeDocument/2006/relationships/hyperlink" Target="https://kclpure.kcl.ac.uk/portal/en/theses/drivers-and-impacts-of-farmland-investment-in-sudan(6a04cda8-70db-4e6f-8e28-d8d44bda213e).html" TargetMode="External"/><Relationship Id="rId48" Type="http://schemas.openxmlformats.org/officeDocument/2006/relationships/hyperlink" Target="https://www.google.com/search?q=jordan+national+water+strategy&amp;oq=Jordan+national+water+strategy&amp;aqs=chrome.0.0.6950j1j7&amp;sourceid=chrome&amp;ie=UTF-8" TargetMode="External"/><Relationship Id="rId56" Type="http://schemas.openxmlformats.org/officeDocument/2006/relationships/hyperlink" Target="http://www.fao.org/documents/search/en/?country=Sm9yZGFu" TargetMode="External"/><Relationship Id="rId64" Type="http://schemas.openxmlformats.org/officeDocument/2006/relationships/hyperlink" Target="http://documents.worldbank.org/curated/en/532471561641076061/Jordan-JO-Energy-Water-Sector-Reforms-DPL" TargetMode="External"/><Relationship Id="rId69" Type="http://schemas.openxmlformats.org/officeDocument/2006/relationships/image" Target="media/image8.png"/><Relationship Id="rId77" Type="http://schemas.openxmlformats.org/officeDocument/2006/relationships/header" Target="header1.xml"/><Relationship Id="rId8" Type="http://schemas.openxmlformats.org/officeDocument/2006/relationships/comments" Target="comments.xml"/><Relationship Id="rId51" Type="http://schemas.openxmlformats.org/officeDocument/2006/relationships/hyperlink" Target="https://web.archive.org/web/20110810010348/http:/www.jordantimes.com/index.php?news=29050" TargetMode="External"/><Relationship Id="rId72" Type="http://schemas.openxmlformats.org/officeDocument/2006/relationships/image" Target="media/image11.png"/><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hyperlink" Target="https://doi.org/10.1021/es5005736" TargetMode="External"/><Relationship Id="rId33" Type="http://schemas.openxmlformats.org/officeDocument/2006/relationships/hyperlink" Target="https://doi.org/10.1038/s41893-017-0006-8" TargetMode="External"/><Relationship Id="rId38" Type="http://schemas.openxmlformats.org/officeDocument/2006/relationships/hyperlink" Target="https://jordankmportal.com/resources/strategic-reform-and-management-of-jordans-water-sector-ross-hagan" TargetMode="External"/><Relationship Id="rId46" Type="http://schemas.openxmlformats.org/officeDocument/2006/relationships/hyperlink" Target="https://doi.org/10.1007/s10333-007-0084-8" TargetMode="External"/><Relationship Id="rId59" Type="http://schemas.openxmlformats.org/officeDocument/2006/relationships/hyperlink" Target="https://www.researchgate.net/publication/237263593_German_Development_Institute_GDI_International_Water_Management_Institute_IWMI" TargetMode="External"/><Relationship Id="rId67" Type="http://schemas.openxmlformats.org/officeDocument/2006/relationships/hyperlink" Target="https://doi.org/10.1002/2014WR016519" TargetMode="External"/><Relationship Id="rId20" Type="http://schemas.openxmlformats.org/officeDocument/2006/relationships/hyperlink" Target="https://doi.org/10.1177/0010414011428593" TargetMode="External"/><Relationship Id="rId41" Type="http://schemas.openxmlformats.org/officeDocument/2006/relationships/hyperlink" Target="https://ueaeprints.uea.ac.uk/id/eprint/58493/" TargetMode="External"/><Relationship Id="rId54" Type="http://schemas.openxmlformats.org/officeDocument/2006/relationships/hyperlink" Target="https://doi.org/10.1016/j.wasec.2019.100029" TargetMode="External"/><Relationship Id="rId62" Type="http://schemas.openxmlformats.org/officeDocument/2006/relationships/hyperlink" Target="https://doi.org/10.1007/s11269-008-9260-x" TargetMode="External"/><Relationship Id="rId70" Type="http://schemas.openxmlformats.org/officeDocument/2006/relationships/image" Target="media/image9.png"/><Relationship Id="rId75" Type="http://schemas.openxmlformats.org/officeDocument/2006/relationships/image" Target="media/image1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doi.org/10.1111/j.1475-4959.2009.00336.x" TargetMode="External"/><Relationship Id="rId28" Type="http://schemas.openxmlformats.org/officeDocument/2006/relationships/hyperlink" Target="https://agris.fao.org/agris-search/search.do?recordID=US9519350" TargetMode="External"/><Relationship Id="rId36" Type="http://schemas.openxmlformats.org/officeDocument/2006/relationships/hyperlink" Target="https://pubs.usgs.gov/of/2013/1061/" TargetMode="External"/><Relationship Id="rId49" Type="http://schemas.openxmlformats.org/officeDocument/2006/relationships/hyperlink" Target="http://www.mwi.gov.jo/sites/en-us/Hot%20Issues/Jordan%20Water%20Sector%20Facts%20and%20Figures%202017.PDF" TargetMode="External"/><Relationship Id="rId57" Type="http://schemas.openxmlformats.org/officeDocument/2006/relationships/hyperlink" Target="https://doi.org/10.2166/wp.2015.024" TargetMode="External"/><Relationship Id="rId10" Type="http://schemas.microsoft.com/office/2016/09/relationships/commentsIds" Target="commentsIds.xml"/><Relationship Id="rId31" Type="http://schemas.openxmlformats.org/officeDocument/2006/relationships/hyperlink" Target="http://www.fao.org/nr/water/aquastat/data/query/index.html?lang=en" TargetMode="External"/><Relationship Id="rId44" Type="http://schemas.openxmlformats.org/officeDocument/2006/relationships/hyperlink" Target="https://doi.org/10.1002/wat2.1159" TargetMode="External"/><Relationship Id="rId52" Type="http://schemas.openxmlformats.org/officeDocument/2006/relationships/hyperlink" Target="https://doi.org/10.1016/j.agwat.2009.05.005" TargetMode="External"/><Relationship Id="rId60" Type="http://schemas.openxmlformats.org/officeDocument/2006/relationships/hyperlink" Target="https://doi.org/10.1007/s10040-005-0015-y" TargetMode="External"/><Relationship Id="rId65" Type="http://schemas.openxmlformats.org/officeDocument/2006/relationships/hyperlink" Target="http://documents.worldbank.org/curated/en/779001468273310713/Jordan-Water-sector-review-update-main-report" TargetMode="External"/><Relationship Id="rId73" Type="http://schemas.openxmlformats.org/officeDocument/2006/relationships/image" Target="media/image12.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3" Type="http://schemas.microsoft.com/office/2018/08/relationships/commentsExtensible" Target="commentsExtensible.xml"/><Relationship Id="rId18" Type="http://schemas.openxmlformats.org/officeDocument/2006/relationships/hyperlink" Target="https://www.afd.fr/fr/carte-des-projets/le-projet-disi-vital-pour-lalimentation-en-eau-du-pays" TargetMode="External"/><Relationship Id="rId39" Type="http://schemas.openxmlformats.org/officeDocument/2006/relationships/hyperlink" Target="https://doi.org/10.4000/poldev.2270" TargetMode="External"/><Relationship Id="rId34" Type="http://schemas.openxmlformats.org/officeDocument/2006/relationships/hyperlink" Target="https://doi.org/10.1088/1748-9326/ab0db7" TargetMode="External"/><Relationship Id="rId50" Type="http://schemas.openxmlformats.org/officeDocument/2006/relationships/hyperlink" Target="https://www.bgr.bund.de/EN/Themen/Wasser/Produkte/Downloads/gw_resource_assessment_jordan.html" TargetMode="External"/><Relationship Id="rId55" Type="http://schemas.openxmlformats.org/officeDocument/2006/relationships/hyperlink" Target="https://doi.org/10.1002/clen.201300647" TargetMode="External"/><Relationship Id="rId76"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image" Target="media/image10.png"/><Relationship Id="rId2" Type="http://schemas.openxmlformats.org/officeDocument/2006/relationships/customXml" Target="../customXml/item2.xml"/><Relationship Id="rId29" Type="http://schemas.openxmlformats.org/officeDocument/2006/relationships/hyperlink" Target="https://doi.org/10.1007/s11269-008-9386-x" TargetMode="External"/><Relationship Id="rId24" Type="http://schemas.openxmlformats.org/officeDocument/2006/relationships/hyperlink" Target="https://doi.org/10.1007/s10040-003-0313-1" TargetMode="External"/><Relationship Id="rId40" Type="http://schemas.openxmlformats.org/officeDocument/2006/relationships/hyperlink" Target="https://doi.org/10.1016/j.envsci.2015.04.004" TargetMode="External"/><Relationship Id="rId45" Type="http://schemas.openxmlformats.org/officeDocument/2006/relationships/hyperlink" Target="https://wocatpedia.net/images/c/ca/GIZ%2C_Mesnil%2C_Habjoka_2012_azraq-dilemma.pdf" TargetMode="External"/><Relationship Id="rId66" Type="http://schemas.openxmlformats.org/officeDocument/2006/relationships/hyperlink" Target="https://doi.org/10.1111/j.1475-4959.2011.00420.x" TargetMode="External"/><Relationship Id="rId61" Type="http://schemas.openxmlformats.org/officeDocument/2006/relationships/hyperlink" Target="https://doi.org/10.1021/es501140b" TargetMode="External"/><Relationship Id="rId8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07WNeWb3lcch6F9ycrfiLfn/ag==">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030836-F22A-44A8-AB6A-6796F202D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4427</TotalTime>
  <Pages>26</Pages>
  <Words>23978</Words>
  <Characters>141711</Characters>
  <Application>Microsoft Office Word</Application>
  <DocSecurity>0</DocSecurity>
  <Lines>2053</Lines>
  <Paragraphs>462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liptrot</dc:creator>
  <cp:keywords/>
  <dc:description/>
  <cp:lastModifiedBy>tim liptrot</cp:lastModifiedBy>
  <cp:revision>9</cp:revision>
  <dcterms:created xsi:type="dcterms:W3CDTF">2020-05-16T00:40:00Z</dcterms:created>
  <dcterms:modified xsi:type="dcterms:W3CDTF">2020-06-07T05:17:00Z</dcterms:modified>
</cp:coreProperties>
</file>